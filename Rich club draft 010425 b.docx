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1D6AC" w14:textId="3E193783" w:rsidR="00E15F86" w:rsidRPr="00D012B6" w:rsidRDefault="00F2581B" w:rsidP="006A5F6A">
      <w:pPr>
        <w:jc w:val="both"/>
        <w:rPr>
          <w:b/>
          <w:lang w:val="en-US"/>
        </w:rPr>
      </w:pPr>
      <w:r w:rsidRPr="00D012B6">
        <w:rPr>
          <w:b/>
          <w:lang w:val="en-US"/>
        </w:rPr>
        <w:t>Title</w:t>
      </w:r>
    </w:p>
    <w:p w14:paraId="74E528D2" w14:textId="77777777" w:rsidR="00F2581B" w:rsidRPr="00547C81" w:rsidRDefault="00F2581B" w:rsidP="006A5F6A">
      <w:pPr>
        <w:jc w:val="both"/>
        <w:rPr>
          <w:b/>
          <w:sz w:val="24"/>
          <w:lang w:val="en-US"/>
        </w:rPr>
      </w:pPr>
      <w:r w:rsidRPr="00547C81">
        <w:rPr>
          <w:b/>
          <w:sz w:val="24"/>
          <w:lang w:val="en-US"/>
        </w:rPr>
        <w:t>Oxytocin induced social cognition states enable structured social bonds in mouse societies</w:t>
      </w:r>
    </w:p>
    <w:p w14:paraId="165C042A" w14:textId="77777777" w:rsidR="007116DF" w:rsidRPr="00547C81" w:rsidRDefault="007116DF" w:rsidP="006A5F6A">
      <w:pPr>
        <w:jc w:val="both"/>
        <w:rPr>
          <w:lang w:val="en-US"/>
        </w:rPr>
      </w:pPr>
      <w:r w:rsidRPr="00547C81">
        <w:rPr>
          <w:lang w:val="en-US"/>
        </w:rPr>
        <w:t xml:space="preserve">Loss of oxytocin enabled social recognition memory impairs formation of structured social relations </w:t>
      </w:r>
    </w:p>
    <w:p w14:paraId="63188D1B" w14:textId="77777777" w:rsidR="007116DF" w:rsidRPr="00547C81" w:rsidRDefault="007116DF" w:rsidP="006A5F6A">
      <w:pPr>
        <w:jc w:val="both"/>
        <w:rPr>
          <w:lang w:val="en-US"/>
        </w:rPr>
      </w:pPr>
      <w:r w:rsidRPr="00547C81">
        <w:rPr>
          <w:lang w:val="en-US"/>
        </w:rPr>
        <w:t>Oxytocin enabled recognition memory is needed to enter rich clubs in mouse societies</w:t>
      </w:r>
    </w:p>
    <w:p w14:paraId="3FEA3A72" w14:textId="77777777" w:rsidR="00F2581B" w:rsidRPr="00F2581B" w:rsidRDefault="00F2581B" w:rsidP="006A5F6A">
      <w:pPr>
        <w:jc w:val="both"/>
        <w:rPr>
          <w:sz w:val="18"/>
          <w:lang w:val="en-US"/>
        </w:rPr>
      </w:pPr>
      <w:r w:rsidRPr="00F2581B">
        <w:rPr>
          <w:sz w:val="18"/>
          <w:lang w:val="en-US"/>
        </w:rPr>
        <w:t>… maybe more inspired?!</w:t>
      </w:r>
    </w:p>
    <w:p w14:paraId="17D10800" w14:textId="77777777" w:rsidR="00F2581B" w:rsidRDefault="00F2581B" w:rsidP="006A5F6A">
      <w:pPr>
        <w:jc w:val="both"/>
        <w:rPr>
          <w:b/>
          <w:lang w:val="en-US"/>
        </w:rPr>
      </w:pPr>
    </w:p>
    <w:p w14:paraId="492CA0A5" w14:textId="77777777" w:rsidR="007116DF" w:rsidRPr="00F2581B" w:rsidRDefault="00F2581B" w:rsidP="006A5F6A">
      <w:pPr>
        <w:jc w:val="both"/>
        <w:rPr>
          <w:b/>
          <w:lang w:val="en-US"/>
        </w:rPr>
      </w:pPr>
      <w:r w:rsidRPr="00F2581B">
        <w:rPr>
          <w:b/>
          <w:lang w:val="en-US"/>
        </w:rPr>
        <w:t>Authors</w:t>
      </w:r>
    </w:p>
    <w:p w14:paraId="501BC011" w14:textId="7C90A7C6" w:rsidR="00F2581B" w:rsidRDefault="00F2581B" w:rsidP="006A5F6A">
      <w:pPr>
        <w:jc w:val="both"/>
        <w:rPr>
          <w:lang w:val="en-US"/>
        </w:rPr>
      </w:pPr>
      <w:r>
        <w:rPr>
          <w:lang w:val="en-US"/>
        </w:rPr>
        <w:t>Sarah Ghanayem</w:t>
      </w:r>
      <w:r w:rsidR="001D2F82" w:rsidRPr="00F2581B">
        <w:rPr>
          <w:sz w:val="20"/>
          <w:vertAlign w:val="superscript"/>
          <w:lang w:val="en-US"/>
        </w:rPr>
        <w:t>#</w:t>
      </w:r>
      <w:r>
        <w:rPr>
          <w:lang w:val="en-US"/>
        </w:rPr>
        <w:t>, David Wolf</w:t>
      </w:r>
      <w:r w:rsidR="001D2F82" w:rsidRPr="00F2581B">
        <w:rPr>
          <w:sz w:val="20"/>
          <w:vertAlign w:val="superscript"/>
          <w:lang w:val="en-US"/>
        </w:rPr>
        <w:t>#</w:t>
      </w:r>
      <w:r>
        <w:rPr>
          <w:lang w:val="en-US"/>
        </w:rPr>
        <w:t>, Corentin Nelias</w:t>
      </w:r>
      <w:r w:rsidR="001D2F82" w:rsidRPr="00F2581B">
        <w:rPr>
          <w:sz w:val="20"/>
          <w:vertAlign w:val="superscript"/>
          <w:lang w:val="en-US"/>
        </w:rPr>
        <w:t>#</w:t>
      </w:r>
      <w:r>
        <w:rPr>
          <w:lang w:val="en-US"/>
        </w:rPr>
        <w:t xml:space="preserve">, </w:t>
      </w:r>
      <w:r w:rsidR="00B46B81">
        <w:rPr>
          <w:lang w:val="en-US"/>
        </w:rPr>
        <w:t xml:space="preserve">Marcel Moor, </w:t>
      </w:r>
      <w:r>
        <w:rPr>
          <w:lang w:val="en-US"/>
        </w:rPr>
        <w:t>Max F. Scheller, Carla Filosa, Valery Grinevich, Jonathan R. Reinwald</w:t>
      </w:r>
      <w:r w:rsidR="00EA120C">
        <w:rPr>
          <w:vertAlign w:val="superscript"/>
          <w:lang w:val="en-US"/>
        </w:rPr>
        <w:t>§</w:t>
      </w:r>
      <w:r>
        <w:rPr>
          <w:lang w:val="en-US"/>
        </w:rPr>
        <w:t>, Wolfgang Kelsch</w:t>
      </w:r>
      <w:r w:rsidR="00EA120C">
        <w:rPr>
          <w:vertAlign w:val="superscript"/>
          <w:lang w:val="en-US"/>
        </w:rPr>
        <w:t>§</w:t>
      </w:r>
      <w:r w:rsidRPr="00F2581B">
        <w:rPr>
          <w:vertAlign w:val="superscript"/>
          <w:lang w:val="en-US"/>
        </w:rPr>
        <w:t>,</w:t>
      </w:r>
      <w:r w:rsidR="001D2F82" w:rsidRPr="001D2F82">
        <w:rPr>
          <w:lang w:val="en-US"/>
        </w:rPr>
        <w:t>*</w:t>
      </w:r>
    </w:p>
    <w:p w14:paraId="53A43C1E" w14:textId="4B89DD91" w:rsidR="00F2581B" w:rsidRPr="00F2581B" w:rsidRDefault="001D2F82" w:rsidP="006A5F6A">
      <w:pPr>
        <w:spacing w:after="0"/>
        <w:jc w:val="both"/>
        <w:rPr>
          <w:sz w:val="20"/>
          <w:lang w:val="en-US"/>
        </w:rPr>
      </w:pPr>
      <w:r w:rsidRPr="00F2581B">
        <w:rPr>
          <w:sz w:val="20"/>
          <w:vertAlign w:val="superscript"/>
          <w:lang w:val="en-US"/>
        </w:rPr>
        <w:t>#</w:t>
      </w:r>
      <w:r>
        <w:rPr>
          <w:sz w:val="20"/>
          <w:vertAlign w:val="superscript"/>
          <w:lang w:val="en-US"/>
        </w:rPr>
        <w:t xml:space="preserve"> </w:t>
      </w:r>
      <w:r w:rsidR="00F2581B" w:rsidRPr="00F2581B">
        <w:rPr>
          <w:sz w:val="20"/>
          <w:lang w:val="en-US"/>
        </w:rPr>
        <w:t>shared first authors</w:t>
      </w:r>
      <w:r w:rsidR="00F2581B">
        <w:rPr>
          <w:sz w:val="20"/>
          <w:lang w:val="en-US"/>
        </w:rPr>
        <w:t xml:space="preserve">, </w:t>
      </w:r>
      <w:r w:rsidR="00EA120C">
        <w:rPr>
          <w:sz w:val="20"/>
          <w:vertAlign w:val="superscript"/>
          <w:lang w:val="en-US"/>
        </w:rPr>
        <w:t>§</w:t>
      </w:r>
      <w:r w:rsidR="00F2581B" w:rsidRPr="00F2581B">
        <w:rPr>
          <w:sz w:val="20"/>
          <w:lang w:val="en-US"/>
        </w:rPr>
        <w:t xml:space="preserve"> shared last authors</w:t>
      </w:r>
      <w:r w:rsidR="00F2581B">
        <w:rPr>
          <w:sz w:val="20"/>
          <w:lang w:val="en-US"/>
        </w:rPr>
        <w:t xml:space="preserve">, </w:t>
      </w:r>
      <w:r w:rsidRPr="001D2F82">
        <w:rPr>
          <w:sz w:val="20"/>
          <w:lang w:val="en-US"/>
        </w:rPr>
        <w:t>*</w:t>
      </w:r>
      <w:r w:rsidR="00F2581B">
        <w:rPr>
          <w:sz w:val="20"/>
          <w:lang w:val="en-US"/>
        </w:rPr>
        <w:t xml:space="preserve"> corresponding author</w:t>
      </w:r>
    </w:p>
    <w:p w14:paraId="5EA332F9" w14:textId="77777777" w:rsidR="00F2581B" w:rsidRDefault="00F2581B" w:rsidP="006A5F6A">
      <w:pPr>
        <w:jc w:val="both"/>
        <w:rPr>
          <w:b/>
          <w:lang w:val="en-US"/>
        </w:rPr>
      </w:pPr>
    </w:p>
    <w:p w14:paraId="35E75FC3" w14:textId="77777777" w:rsidR="007116DF" w:rsidRPr="007116DF" w:rsidRDefault="007116DF" w:rsidP="006A5F6A">
      <w:pPr>
        <w:jc w:val="both"/>
        <w:rPr>
          <w:b/>
          <w:lang w:val="en-US"/>
        </w:rPr>
      </w:pPr>
      <w:r w:rsidRPr="007116DF">
        <w:rPr>
          <w:b/>
          <w:lang w:val="en-US"/>
        </w:rPr>
        <w:t>Summary</w:t>
      </w:r>
    </w:p>
    <w:p w14:paraId="4A806642" w14:textId="11F55FEB" w:rsidR="00FC6BAA" w:rsidRPr="00936E46" w:rsidRDefault="001D2F82" w:rsidP="001D2F82">
      <w:pPr>
        <w:jc w:val="both"/>
        <w:rPr>
          <w:i/>
          <w:color w:val="808080" w:themeColor="background1" w:themeShade="80"/>
          <w:sz w:val="18"/>
          <w:lang w:val="en-US"/>
        </w:rPr>
      </w:pPr>
      <w:r w:rsidRPr="00936E46">
        <w:rPr>
          <w:b/>
          <w:i/>
          <w:color w:val="808080" w:themeColor="background1" w:themeShade="80"/>
          <w:sz w:val="18"/>
          <w:lang w:val="en-US"/>
        </w:rPr>
        <w:t>Intro</w:t>
      </w:r>
      <w:r w:rsidR="000F7BCA" w:rsidRPr="00936E46">
        <w:rPr>
          <w:i/>
          <w:color w:val="808080" w:themeColor="background1" w:themeShade="80"/>
          <w:sz w:val="18"/>
          <w:lang w:val="en-US"/>
        </w:rPr>
        <w:t xml:space="preserve"> (37</w:t>
      </w:r>
      <w:r w:rsidR="005A64BC" w:rsidRPr="00936E46">
        <w:rPr>
          <w:i/>
          <w:color w:val="808080" w:themeColor="background1" w:themeShade="80"/>
          <w:sz w:val="18"/>
          <w:lang w:val="en-US"/>
        </w:rPr>
        <w:t xml:space="preserve"> words)</w:t>
      </w:r>
      <w:r w:rsidR="000F7BCA" w:rsidRPr="00936E46">
        <w:rPr>
          <w:i/>
          <w:color w:val="808080" w:themeColor="background1" w:themeShade="80"/>
          <w:sz w:val="18"/>
          <w:lang w:val="en-US"/>
        </w:rPr>
        <w:t xml:space="preserve"> </w:t>
      </w:r>
    </w:p>
    <w:p w14:paraId="60EDF56B" w14:textId="7FE7D718" w:rsidR="00FC6BAA" w:rsidRDefault="00E6614F" w:rsidP="001D2F82">
      <w:pPr>
        <w:jc w:val="both"/>
        <w:rPr>
          <w:lang w:val="en-US"/>
        </w:rPr>
      </w:pPr>
      <w:r>
        <w:rPr>
          <w:lang w:val="en-US"/>
        </w:rPr>
        <w:t xml:space="preserve">The molecular mechanisms </w:t>
      </w:r>
      <w:commentRangeStart w:id="0"/>
      <w:r>
        <w:rPr>
          <w:lang w:val="en-US"/>
        </w:rPr>
        <w:t>that</w:t>
      </w:r>
      <w:commentRangeEnd w:id="0"/>
      <w:r w:rsidR="004208F4">
        <w:rPr>
          <w:rStyle w:val="CommentReference"/>
        </w:rPr>
        <w:commentReference w:id="0"/>
      </w:r>
      <w:r>
        <w:rPr>
          <w:lang w:val="en-US"/>
        </w:rPr>
        <w:t xml:space="preserve"> enable </w:t>
      </w:r>
      <w:r w:rsidRPr="001E3838">
        <w:rPr>
          <w:lang w:val="en-US"/>
        </w:rPr>
        <w:t xml:space="preserve">the formation of structured social relationships in complex environments are little understood. </w:t>
      </w:r>
      <w:r w:rsidR="001E3838" w:rsidRPr="001E3838">
        <w:rPr>
          <w:lang w:val="en-US"/>
        </w:rPr>
        <w:t xml:space="preserve">Under </w:t>
      </w:r>
      <w:r w:rsidR="005A64BC" w:rsidRPr="001E3838">
        <w:rPr>
          <w:lang w:val="en-US"/>
        </w:rPr>
        <w:t>reductionist laboratory conditions, o</w:t>
      </w:r>
      <w:r w:rsidR="00FC6BAA" w:rsidRPr="001E3838">
        <w:rPr>
          <w:lang w:val="en-US"/>
        </w:rPr>
        <w:t>xytocin acting in sensory systems can function as an enabler of social recognition memory</w:t>
      </w:r>
      <w:r w:rsidR="001E3838" w:rsidRPr="001E3838">
        <w:rPr>
          <w:lang w:val="en-US"/>
        </w:rPr>
        <w:t>, for example</w:t>
      </w:r>
      <w:r w:rsidR="00FC6BAA" w:rsidRPr="001E3838">
        <w:rPr>
          <w:lang w:val="en-US"/>
        </w:rPr>
        <w:t xml:space="preserve">. </w:t>
      </w:r>
    </w:p>
    <w:p w14:paraId="713BA722" w14:textId="1F706EB8"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Question</w:t>
      </w:r>
      <w:r w:rsidR="005A64BC" w:rsidRPr="00936E46">
        <w:rPr>
          <w:b/>
          <w:i/>
          <w:color w:val="808080" w:themeColor="background1" w:themeShade="80"/>
          <w:sz w:val="18"/>
          <w:lang w:val="en-US"/>
        </w:rPr>
        <w:t xml:space="preserve"> </w:t>
      </w:r>
      <w:r w:rsidR="005A64BC" w:rsidRPr="00936E46">
        <w:rPr>
          <w:i/>
          <w:color w:val="808080" w:themeColor="background1" w:themeShade="80"/>
          <w:sz w:val="18"/>
          <w:lang w:val="en-US"/>
        </w:rPr>
        <w:t>(</w:t>
      </w:r>
      <w:r w:rsidR="000F7BCA" w:rsidRPr="00936E46">
        <w:rPr>
          <w:i/>
          <w:color w:val="808080" w:themeColor="background1" w:themeShade="80"/>
          <w:sz w:val="18"/>
          <w:lang w:val="en-US"/>
        </w:rPr>
        <w:t>15</w:t>
      </w:r>
      <w:r w:rsidR="005A64BC" w:rsidRPr="00936E46">
        <w:rPr>
          <w:i/>
          <w:color w:val="808080" w:themeColor="background1" w:themeShade="80"/>
          <w:sz w:val="18"/>
          <w:lang w:val="en-US"/>
        </w:rPr>
        <w:t xml:space="preserve"> words)</w:t>
      </w:r>
    </w:p>
    <w:p w14:paraId="0E19F5B7" w14:textId="7CC6F0C7" w:rsidR="001D2F82" w:rsidRPr="001E3838" w:rsidRDefault="005A64BC" w:rsidP="001D2F82">
      <w:pPr>
        <w:jc w:val="both"/>
        <w:rPr>
          <w:b/>
          <w:lang w:val="en-US"/>
        </w:rPr>
      </w:pPr>
      <w:r w:rsidRPr="001E3838">
        <w:rPr>
          <w:lang w:val="en-US"/>
        </w:rPr>
        <w:t xml:space="preserve">However, it is not clear </w:t>
      </w:r>
      <w:ins w:id="1" w:author="Windows User" w:date="2024-10-27T15:18:00Z">
        <w:r w:rsidR="00D80F76">
          <w:rPr>
            <w:lang w:val="en-US"/>
          </w:rPr>
          <w:t xml:space="preserve">whether and </w:t>
        </w:r>
      </w:ins>
      <w:r w:rsidRPr="001E3838">
        <w:rPr>
          <w:lang w:val="en-US"/>
        </w:rPr>
        <w:t xml:space="preserve">how </w:t>
      </w:r>
      <w:del w:id="2" w:author="Windows User" w:date="2024-10-27T15:18:00Z">
        <w:r w:rsidRPr="001E3838" w:rsidDel="00D80F76">
          <w:rPr>
            <w:lang w:val="en-US"/>
          </w:rPr>
          <w:delText xml:space="preserve">this </w:delText>
        </w:r>
      </w:del>
      <w:ins w:id="3" w:author="Windows User" w:date="2024-10-27T15:18:00Z">
        <w:r w:rsidR="00D80F76">
          <w:rPr>
            <w:lang w:val="en-US"/>
          </w:rPr>
          <w:t xml:space="preserve">selective impairment of </w:t>
        </w:r>
      </w:ins>
      <w:r w:rsidR="00164C6D">
        <w:rPr>
          <w:lang w:val="en-US"/>
        </w:rPr>
        <w:t xml:space="preserve">oxytocin </w:t>
      </w:r>
      <w:r w:rsidRPr="001E3838">
        <w:rPr>
          <w:lang w:val="en-US"/>
        </w:rPr>
        <w:t xml:space="preserve">function </w:t>
      </w:r>
      <w:ins w:id="4" w:author="Windows User" w:date="2024-10-27T15:18:00Z">
        <w:r w:rsidR="00D80F76">
          <w:rPr>
            <w:lang w:val="en-US"/>
          </w:rPr>
          <w:t xml:space="preserve">related to early social perception </w:t>
        </w:r>
      </w:ins>
      <w:r w:rsidR="00164C6D">
        <w:rPr>
          <w:lang w:val="en-US"/>
        </w:rPr>
        <w:t>impacts</w:t>
      </w:r>
      <w:commentRangeStart w:id="5"/>
      <w:r w:rsidR="001E3838" w:rsidRPr="001E3838">
        <w:rPr>
          <w:lang w:val="en-US"/>
        </w:rPr>
        <w:t xml:space="preserve"> </w:t>
      </w:r>
      <w:commentRangeEnd w:id="5"/>
      <w:r w:rsidR="001E3838" w:rsidRPr="001E3838">
        <w:rPr>
          <w:rStyle w:val="CommentReference"/>
        </w:rPr>
        <w:commentReference w:id="5"/>
      </w:r>
      <w:r w:rsidR="001E3838">
        <w:rPr>
          <w:lang w:val="en-US"/>
        </w:rPr>
        <w:t>the building of structured relations</w:t>
      </w:r>
      <w:r w:rsidRPr="001E3838">
        <w:rPr>
          <w:lang w:val="en-US"/>
        </w:rPr>
        <w:t xml:space="preserve"> in societies.</w:t>
      </w:r>
    </w:p>
    <w:p w14:paraId="18484B61" w14:textId="38BD95D8"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Finding</w:t>
      </w:r>
      <w:r w:rsidR="005A64BC" w:rsidRPr="00936E46">
        <w:rPr>
          <w:b/>
          <w:i/>
          <w:color w:val="808080" w:themeColor="background1" w:themeShade="80"/>
          <w:sz w:val="18"/>
          <w:lang w:val="en-US"/>
        </w:rPr>
        <w:t xml:space="preserve"> </w:t>
      </w:r>
      <w:r w:rsidR="000E1089" w:rsidRPr="00936E46">
        <w:rPr>
          <w:i/>
          <w:color w:val="808080" w:themeColor="background1" w:themeShade="80"/>
          <w:sz w:val="18"/>
          <w:lang w:val="en-US"/>
        </w:rPr>
        <w:t>(</w:t>
      </w:r>
      <w:r w:rsidR="001E6290" w:rsidRPr="00936E46">
        <w:rPr>
          <w:i/>
          <w:color w:val="808080" w:themeColor="background1" w:themeShade="80"/>
          <w:sz w:val="18"/>
          <w:lang w:val="en-US"/>
        </w:rPr>
        <w:t>8</w:t>
      </w:r>
      <w:r w:rsidR="001E3838" w:rsidRPr="00936E46">
        <w:rPr>
          <w:i/>
          <w:color w:val="808080" w:themeColor="background1" w:themeShade="80"/>
          <w:sz w:val="18"/>
          <w:lang w:val="en-US"/>
        </w:rPr>
        <w:t>4</w:t>
      </w:r>
      <w:r w:rsidR="000E1089" w:rsidRPr="00936E46">
        <w:rPr>
          <w:i/>
          <w:color w:val="808080" w:themeColor="background1" w:themeShade="80"/>
          <w:sz w:val="18"/>
          <w:lang w:val="en-US"/>
        </w:rPr>
        <w:t xml:space="preserve"> </w:t>
      </w:r>
      <w:r w:rsidR="005A64BC" w:rsidRPr="00936E46">
        <w:rPr>
          <w:i/>
          <w:color w:val="808080" w:themeColor="background1" w:themeShade="80"/>
          <w:sz w:val="18"/>
          <w:lang w:val="en-US"/>
        </w:rPr>
        <w:t>words)</w:t>
      </w:r>
    </w:p>
    <w:p w14:paraId="681EC067" w14:textId="5CF106F5" w:rsidR="001D2F82" w:rsidRDefault="003F5CEB" w:rsidP="001D2F82">
      <w:pPr>
        <w:jc w:val="both"/>
        <w:rPr>
          <w:lang w:val="en-US"/>
        </w:rPr>
      </w:pPr>
      <w:r w:rsidRPr="003F5CEB">
        <w:rPr>
          <w:lang w:val="en-US"/>
        </w:rPr>
        <w:t xml:space="preserve">Mice </w:t>
      </w:r>
      <w:r w:rsidR="00257678">
        <w:rPr>
          <w:lang w:val="en-US"/>
        </w:rPr>
        <w:t>with reduced</w:t>
      </w:r>
      <w:r w:rsidRPr="003F5CEB">
        <w:rPr>
          <w:lang w:val="en-US"/>
        </w:rPr>
        <w:t xml:space="preserve"> oxytocin receptor</w:t>
      </w:r>
      <w:r w:rsidR="00257678">
        <w:rPr>
          <w:lang w:val="en-US"/>
        </w:rPr>
        <w:t xml:space="preserve"> expression</w:t>
      </w:r>
      <w:r w:rsidRPr="003F5CEB">
        <w:rPr>
          <w:lang w:val="en-US"/>
        </w:rPr>
        <w:t xml:space="preserve"> in the anterior olfactory nucleus</w:t>
      </w:r>
      <w:r w:rsidR="00532404">
        <w:rPr>
          <w:lang w:val="en-US"/>
        </w:rPr>
        <w:t>, the intrinsic structure of single interactions matched normotypic controls</w:t>
      </w:r>
      <w:r>
        <w:rPr>
          <w:lang w:val="en-US"/>
        </w:rPr>
        <w:t xml:space="preserve">. </w:t>
      </w:r>
    </w:p>
    <w:p w14:paraId="5B2ED4B3" w14:textId="176D443A" w:rsidR="001D2F82" w:rsidRDefault="00F00F3F" w:rsidP="001D2F82">
      <w:pPr>
        <w:jc w:val="both"/>
        <w:rPr>
          <w:lang w:val="en-US"/>
        </w:rPr>
      </w:pPr>
      <w:r w:rsidRPr="00F00F3F">
        <w:rPr>
          <w:lang w:val="en-US"/>
        </w:rPr>
        <w:t>Long-term observation of individuals in societies a</w:t>
      </w:r>
      <w:r>
        <w:rPr>
          <w:lang w:val="en-US"/>
        </w:rPr>
        <w:t xml:space="preserve">lso showed that </w:t>
      </w:r>
      <w:r w:rsidR="00532404">
        <w:rPr>
          <w:lang w:val="en-US"/>
        </w:rPr>
        <w:t>loss of oxytocin receptors did not result in taking similar position in social hierarchy measures</w:t>
      </w:r>
      <w:r w:rsidRPr="00F00F3F">
        <w:rPr>
          <w:lang w:val="en-US"/>
        </w:rPr>
        <w:t xml:space="preserve"> and, importantly, </w:t>
      </w:r>
      <w:r w:rsidR="00532404">
        <w:rPr>
          <w:lang w:val="en-US"/>
        </w:rPr>
        <w:t xml:space="preserve">expressed </w:t>
      </w:r>
      <w:r w:rsidRPr="00F00F3F">
        <w:rPr>
          <w:lang w:val="en-US"/>
        </w:rPr>
        <w:t xml:space="preserve">quantitatively </w:t>
      </w:r>
      <w:r w:rsidR="001E3838">
        <w:rPr>
          <w:lang w:val="en-US"/>
        </w:rPr>
        <w:t>interactions</w:t>
      </w:r>
      <w:r w:rsidR="00532404">
        <w:rPr>
          <w:lang w:val="en-US"/>
        </w:rPr>
        <w:t xml:space="preserve"> as normotypic controls</w:t>
      </w:r>
      <w:r w:rsidRPr="00F00F3F">
        <w:rPr>
          <w:lang w:val="en-US"/>
        </w:rPr>
        <w:t>.</w:t>
      </w:r>
    </w:p>
    <w:p w14:paraId="11AEC310" w14:textId="231E6FD3" w:rsidR="00F00F3F" w:rsidRDefault="00F00F3F" w:rsidP="001D2F82">
      <w:pPr>
        <w:jc w:val="both"/>
        <w:rPr>
          <w:b/>
          <w:lang w:val="en-US"/>
        </w:rPr>
      </w:pPr>
      <w:r>
        <w:rPr>
          <w:lang w:val="en-US"/>
        </w:rPr>
        <w:t xml:space="preserve">Efficient social behavior </w:t>
      </w:r>
      <w:r w:rsidR="000E1089">
        <w:rPr>
          <w:lang w:val="en-US"/>
        </w:rPr>
        <w:t xml:space="preserve">requires that individuals </w:t>
      </w:r>
      <w:r w:rsidR="001E6290">
        <w:rPr>
          <w:lang w:val="en-US"/>
        </w:rPr>
        <w:t>gain</w:t>
      </w:r>
      <w:r w:rsidR="000E1089">
        <w:rPr>
          <w:lang w:val="en-US"/>
        </w:rPr>
        <w:t xml:space="preserve"> positions in social networks that emerge de novo depending on the specific group compositions. Here, the mutants were unable to enter such rich clubs defined by stable mutual interactions. </w:t>
      </w:r>
    </w:p>
    <w:p w14:paraId="1AD73120" w14:textId="1AAE0A95" w:rsidR="005A64BC" w:rsidRPr="00936E46" w:rsidRDefault="001D2F82" w:rsidP="005A64BC">
      <w:pPr>
        <w:jc w:val="both"/>
        <w:rPr>
          <w:i/>
          <w:color w:val="808080" w:themeColor="background1" w:themeShade="80"/>
          <w:sz w:val="18"/>
          <w:lang w:val="en-US"/>
        </w:rPr>
      </w:pPr>
      <w:r w:rsidRPr="00936E46">
        <w:rPr>
          <w:b/>
          <w:i/>
          <w:color w:val="808080" w:themeColor="background1" w:themeShade="80"/>
          <w:sz w:val="18"/>
          <w:lang w:val="en-US"/>
        </w:rPr>
        <w:t>Impact</w:t>
      </w:r>
      <w:r w:rsidR="005A64BC" w:rsidRPr="00936E46">
        <w:rPr>
          <w:b/>
          <w:i/>
          <w:color w:val="808080" w:themeColor="background1" w:themeShade="80"/>
          <w:sz w:val="18"/>
          <w:lang w:val="en-US"/>
        </w:rPr>
        <w:t xml:space="preserve"> </w:t>
      </w:r>
      <w:r w:rsidR="005A64BC" w:rsidRPr="00936E46">
        <w:rPr>
          <w:i/>
          <w:color w:val="808080" w:themeColor="background1" w:themeShade="80"/>
          <w:sz w:val="18"/>
          <w:lang w:val="en-US"/>
        </w:rPr>
        <w:t>(</w:t>
      </w:r>
      <w:r w:rsidR="00847972" w:rsidRPr="00936E46">
        <w:rPr>
          <w:i/>
          <w:color w:val="808080" w:themeColor="background1" w:themeShade="80"/>
          <w:sz w:val="18"/>
          <w:lang w:val="en-US"/>
        </w:rPr>
        <w:t>44</w:t>
      </w:r>
      <w:r w:rsidR="005A64BC" w:rsidRPr="00936E46">
        <w:rPr>
          <w:i/>
          <w:color w:val="808080" w:themeColor="background1" w:themeShade="80"/>
          <w:sz w:val="18"/>
          <w:lang w:val="en-US"/>
        </w:rPr>
        <w:t xml:space="preserve"> words)</w:t>
      </w:r>
    </w:p>
    <w:p w14:paraId="6651BB83" w14:textId="2C643B74" w:rsidR="00E36AEE" w:rsidRDefault="00E36AEE" w:rsidP="00E36AEE">
      <w:pPr>
        <w:jc w:val="both"/>
        <w:rPr>
          <w:lang w:val="en-US"/>
        </w:rPr>
      </w:pPr>
      <w:r>
        <w:rPr>
          <w:lang w:val="en-US"/>
        </w:rPr>
        <w:t xml:space="preserve">In summary, these findings reveal a molecular link between </w:t>
      </w:r>
      <w:r w:rsidR="00532404">
        <w:rPr>
          <w:lang w:val="en-US"/>
        </w:rPr>
        <w:t>social perception</w:t>
      </w:r>
      <w:r w:rsidR="00847972">
        <w:rPr>
          <w:lang w:val="en-US"/>
        </w:rPr>
        <w:t xml:space="preserve"> and</w:t>
      </w:r>
      <w:r w:rsidRPr="00E36AEE">
        <w:rPr>
          <w:lang w:val="en-US"/>
        </w:rPr>
        <w:t xml:space="preserve"> </w:t>
      </w:r>
      <w:r>
        <w:rPr>
          <w:lang w:val="en-US"/>
        </w:rPr>
        <w:t xml:space="preserve">higher </w:t>
      </w:r>
      <w:r w:rsidR="00FD49ED">
        <w:rPr>
          <w:lang w:val="en-US"/>
        </w:rPr>
        <w:t xml:space="preserve">structured social </w:t>
      </w:r>
      <w:r>
        <w:rPr>
          <w:lang w:val="en-US"/>
        </w:rPr>
        <w:t xml:space="preserve">functioning, even when social behaviors </w:t>
      </w:r>
      <w:r w:rsidR="00847972">
        <w:rPr>
          <w:lang w:val="en-US"/>
        </w:rPr>
        <w:t xml:space="preserve">remain </w:t>
      </w:r>
      <w:r>
        <w:rPr>
          <w:lang w:val="en-US"/>
        </w:rPr>
        <w:t>quantitatively intact.</w:t>
      </w:r>
      <w:r w:rsidR="00847972">
        <w:rPr>
          <w:lang w:val="en-US"/>
        </w:rPr>
        <w:t xml:space="preserve"> </w:t>
      </w:r>
      <w:r w:rsidR="00847972" w:rsidRPr="00847972">
        <w:rPr>
          <w:lang w:val="en-US"/>
        </w:rPr>
        <w:t xml:space="preserve">Through these mechanisms, oxytocin impairs the formation of social relations akin of </w:t>
      </w:r>
      <w:r w:rsidR="00FD49ED">
        <w:rPr>
          <w:lang w:val="en-US"/>
        </w:rPr>
        <w:t>cliques or</w:t>
      </w:r>
      <w:r w:rsidR="00847972" w:rsidRPr="00847972">
        <w:rPr>
          <w:lang w:val="en-US"/>
        </w:rPr>
        <w:t xml:space="preserve"> friendships</w:t>
      </w:r>
      <w:r w:rsidR="00FD49ED">
        <w:rPr>
          <w:lang w:val="en-US"/>
        </w:rPr>
        <w:t xml:space="preserve">, </w:t>
      </w:r>
      <w:r w:rsidR="00214C9B">
        <w:rPr>
          <w:lang w:val="en-US"/>
        </w:rPr>
        <w:t>an impairment also found in autism spectrum disorder</w:t>
      </w:r>
      <w:r w:rsidR="00847972" w:rsidRPr="00847972">
        <w:rPr>
          <w:lang w:val="en-US"/>
        </w:rPr>
        <w:t>.</w:t>
      </w:r>
    </w:p>
    <w:p w14:paraId="339D1189" w14:textId="50A68D80" w:rsidR="007367BB" w:rsidRPr="007367BB" w:rsidRDefault="007367BB" w:rsidP="00E36AEE">
      <w:pPr>
        <w:jc w:val="both"/>
        <w:rPr>
          <w:i/>
          <w:color w:val="808080" w:themeColor="background1" w:themeShade="80"/>
          <w:lang w:val="en-US"/>
        </w:rPr>
      </w:pPr>
      <w:r w:rsidRPr="007367BB">
        <w:rPr>
          <w:i/>
          <w:color w:val="808080" w:themeColor="background1" w:themeShade="80"/>
          <w:lang w:val="en-US"/>
        </w:rPr>
        <w:t>Oder:</w:t>
      </w:r>
    </w:p>
    <w:p w14:paraId="208F4EFA" w14:textId="6E6780A6" w:rsidR="007367BB" w:rsidRPr="007367BB" w:rsidRDefault="007367BB" w:rsidP="00E36AEE">
      <w:pPr>
        <w:jc w:val="both"/>
        <w:rPr>
          <w:i/>
          <w:color w:val="808080" w:themeColor="background1" w:themeShade="80"/>
          <w:lang w:val="en-US"/>
        </w:rPr>
      </w:pPr>
      <w:r w:rsidRPr="007367BB">
        <w:rPr>
          <w:i/>
          <w:color w:val="808080" w:themeColor="background1" w:themeShade="80"/>
          <w:lang w:val="en-US"/>
        </w:rPr>
        <w:t>In summary, these results show a molecular link between cortical endophenotypes and higher social functioning, even when social behavior remains quantitatively intact. Through these mechanisms, oxytocin facilitates the formation of social relationships that resemble stable friendships, which are also typically impaired in high-functioning autism.</w:t>
      </w:r>
    </w:p>
    <w:p w14:paraId="411AEBA9" w14:textId="3B4BAE7B" w:rsidR="00C17F96" w:rsidRDefault="00C17F96" w:rsidP="00C17F96">
      <w:pPr>
        <w:jc w:val="both"/>
        <w:rPr>
          <w:lang w:val="en-US"/>
        </w:rPr>
      </w:pPr>
      <w:r>
        <w:rPr>
          <w:lang w:val="en-US"/>
        </w:rPr>
        <w:lastRenderedPageBreak/>
        <w:t>Notes: Clique:</w:t>
      </w:r>
    </w:p>
    <w:p w14:paraId="20CD301C" w14:textId="005467B3" w:rsidR="007116DF" w:rsidRDefault="00C17F96" w:rsidP="00C17F96">
      <w:pPr>
        <w:jc w:val="both"/>
        <w:rPr>
          <w:lang w:val="en-US"/>
        </w:rPr>
      </w:pPr>
      <w:r w:rsidRPr="00C17F96">
        <w:rPr>
          <w:lang w:val="en-US"/>
        </w:rPr>
        <w:t>The structural cohesion of the clique is the constant face-to-face interaction between members that can either create or dissolve the group, depending upon the level of interaction. If face-to-face interaction is regularly established, then cohesion between individuals will form.</w:t>
      </w:r>
    </w:p>
    <w:p w14:paraId="10C86A9E" w14:textId="77777777" w:rsidR="00C17F96" w:rsidRDefault="00C17F96" w:rsidP="00C17F96">
      <w:pPr>
        <w:jc w:val="both"/>
        <w:rPr>
          <w:lang w:val="en-US"/>
        </w:rPr>
      </w:pPr>
      <w:r>
        <w:rPr>
          <w:lang w:val="en-US"/>
        </w:rPr>
        <w:t>Notes: In-group:</w:t>
      </w:r>
    </w:p>
    <w:p w14:paraId="0073E1A5" w14:textId="73215AAB" w:rsidR="00C17F96" w:rsidRDefault="00C17F96" w:rsidP="00C17F96">
      <w:pPr>
        <w:jc w:val="both"/>
        <w:rPr>
          <w:lang w:val="en-US"/>
        </w:rPr>
      </w:pPr>
      <w:r w:rsidRPr="00C17F96">
        <w:rPr>
          <w:lang w:val="en-US"/>
        </w:rPr>
        <w:t xml:space="preserve">Research points to unconscious decision-making processes that takes place at the neurological level, where in-group favoritism and out-group bias </w:t>
      </w:r>
      <w:r w:rsidRPr="00D80F76">
        <w:rPr>
          <w:color w:val="FF0000"/>
          <w:lang w:val="en-US"/>
        </w:rPr>
        <w:t>occurs very early in perception</w:t>
      </w:r>
      <w:r w:rsidRPr="00C17F96">
        <w:rPr>
          <w:lang w:val="en-US"/>
        </w:rPr>
        <w:t>. This process can begin by simply viewing a person's face.[</w:t>
      </w:r>
      <w:commentRangeStart w:id="6"/>
      <w:r w:rsidRPr="00C17F96">
        <w:rPr>
          <w:lang w:val="en-US"/>
        </w:rPr>
        <w:t>10</w:t>
      </w:r>
      <w:commentRangeEnd w:id="6"/>
      <w:r>
        <w:rPr>
          <w:rStyle w:val="CommentReference"/>
        </w:rPr>
        <w:commentReference w:id="6"/>
      </w:r>
      <w:r w:rsidRPr="00C17F96">
        <w:rPr>
          <w:lang w:val="en-US"/>
        </w:rPr>
        <w:t>] Research indicates that individuals are faster and more accurate at recognizing faces of ingroup vs. outgroup members.[</w:t>
      </w:r>
      <w:commentRangeStart w:id="7"/>
      <w:r w:rsidRPr="00C17F96">
        <w:rPr>
          <w:lang w:val="en-US"/>
        </w:rPr>
        <w:t>11</w:t>
      </w:r>
      <w:commentRangeEnd w:id="7"/>
      <w:r>
        <w:rPr>
          <w:rStyle w:val="CommentReference"/>
        </w:rPr>
        <w:commentReference w:id="7"/>
      </w:r>
      <w:r w:rsidRPr="00C17F96">
        <w:rPr>
          <w:lang w:val="en-US"/>
        </w:rPr>
        <w:t>]</w:t>
      </w:r>
      <w:r>
        <w:rPr>
          <w:lang w:val="en-US"/>
        </w:rPr>
        <w:t xml:space="preserve"> </w:t>
      </w:r>
    </w:p>
    <w:p w14:paraId="61A0383F" w14:textId="75C60235" w:rsidR="00C17F96" w:rsidRDefault="00C17F96" w:rsidP="00C17F96">
      <w:pPr>
        <w:jc w:val="both"/>
        <w:rPr>
          <w:lang w:val="en-US"/>
        </w:rPr>
      </w:pPr>
      <w:r w:rsidRPr="00C17F96">
        <w:rPr>
          <w:lang w:val="en-US"/>
        </w:rPr>
        <w:t>Lower activity in the FFA reflects a failure to encode outgroup members at the individual level rather than the categorical level, which comes at the expense of encoding individuating information.[</w:t>
      </w:r>
      <w:commentRangeStart w:id="8"/>
      <w:r w:rsidRPr="00C17F96">
        <w:rPr>
          <w:lang w:val="en-US"/>
        </w:rPr>
        <w:t xml:space="preserve">13][14][15] </w:t>
      </w:r>
      <w:commentRangeEnd w:id="8"/>
      <w:r>
        <w:rPr>
          <w:rStyle w:val="CommentReference"/>
        </w:rPr>
        <w:commentReference w:id="8"/>
      </w:r>
      <w:r w:rsidRPr="00C17F96">
        <w:rPr>
          <w:lang w:val="en-US"/>
        </w:rPr>
        <w:t>This suggests out-group or unfamiliar faces may not be "faces" with the same intensity as in-group faces.[</w:t>
      </w:r>
      <w:commentRangeStart w:id="9"/>
      <w:r w:rsidRPr="00C17F96">
        <w:rPr>
          <w:lang w:val="en-US"/>
        </w:rPr>
        <w:t>16</w:t>
      </w:r>
      <w:commentRangeEnd w:id="9"/>
      <w:r>
        <w:rPr>
          <w:rStyle w:val="CommentReference"/>
        </w:rPr>
        <w:commentReference w:id="9"/>
      </w:r>
      <w:r w:rsidRPr="00C17F96">
        <w:rPr>
          <w:lang w:val="en-US"/>
        </w:rPr>
        <w:t>]</w:t>
      </w:r>
    </w:p>
    <w:p w14:paraId="484FA65C" w14:textId="022693C9" w:rsidR="007B79A2" w:rsidRDefault="007B79A2" w:rsidP="00C17F96">
      <w:pPr>
        <w:jc w:val="both"/>
        <w:rPr>
          <w:lang w:val="en-US"/>
        </w:rPr>
      </w:pPr>
      <w:r>
        <w:rPr>
          <w:lang w:val="en-US"/>
        </w:rPr>
        <w:t>Notes from natural study issue:</w:t>
      </w:r>
    </w:p>
    <w:p w14:paraId="1D00493C" w14:textId="7B2E60AC" w:rsidR="007B79A2" w:rsidRDefault="007B79A2" w:rsidP="007B79A2">
      <w:pPr>
        <w:jc w:val="both"/>
        <w:rPr>
          <w:b/>
          <w:lang w:val="en-US"/>
        </w:rPr>
      </w:pPr>
      <w:commentRangeStart w:id="10"/>
      <w:r>
        <w:rPr>
          <w:lang w:val="en-US"/>
        </w:rPr>
        <w:t>Fig</w:t>
      </w:r>
      <w:commentRangeEnd w:id="10"/>
      <w:r>
        <w:rPr>
          <w:rStyle w:val="CommentReference"/>
        </w:rPr>
        <w:commentReference w:id="10"/>
      </w:r>
      <w:r>
        <w:rPr>
          <w:lang w:val="en-US"/>
        </w:rPr>
        <w:t xml:space="preserve">. 1: </w:t>
      </w:r>
      <w:r w:rsidRPr="007B79A2">
        <w:rPr>
          <w:lang w:val="en-US"/>
        </w:rPr>
        <w:t>Making smaller steps by</w:t>
      </w:r>
      <w:r>
        <w:rPr>
          <w:lang w:val="en-US"/>
        </w:rPr>
        <w:t xml:space="preserve"> </w:t>
      </w:r>
      <w:r w:rsidRPr="007B79A2">
        <w:rPr>
          <w:lang w:val="en-US"/>
        </w:rPr>
        <w:t>gradually releasing the constraints of our experiments (exp B) makes it more likely that we will find a way to extend or modify current theories to broader</w:t>
      </w:r>
      <w:r>
        <w:rPr>
          <w:lang w:val="en-US"/>
        </w:rPr>
        <w:t xml:space="preserve"> </w:t>
      </w:r>
      <w:r w:rsidRPr="007B79A2">
        <w:rPr>
          <w:lang w:val="en-US"/>
        </w:rPr>
        <w:t>ones (theory B), which reflect more ecologically valid assumptions and can explain the new data as well as the old. That process can then continue to new</w:t>
      </w:r>
      <w:r>
        <w:rPr>
          <w:lang w:val="en-US"/>
        </w:rPr>
        <w:t xml:space="preserve"> </w:t>
      </w:r>
      <w:r w:rsidRPr="007B79A2">
        <w:rPr>
          <w:lang w:val="en-US"/>
        </w:rPr>
        <w:t>experiments (exp C) and new theories (theory C) that have even higher ecological validity without losing interpretability along the way</w:t>
      </w:r>
      <w:r>
        <w:rPr>
          <w:lang w:val="en-US"/>
        </w:rPr>
        <w:t xml:space="preserve"> </w:t>
      </w:r>
      <w:r w:rsidRPr="007B79A2">
        <w:rPr>
          <w:b/>
          <w:lang w:val="en-US"/>
        </w:rPr>
        <w:t xml:space="preserve">-&gt; we actually follow this logic and could serve as an exemplary study </w:t>
      </w:r>
      <w:r>
        <w:rPr>
          <w:b/>
          <w:lang w:val="en-US"/>
        </w:rPr>
        <w:t>of</w:t>
      </w:r>
      <w:r w:rsidRPr="007B79A2">
        <w:rPr>
          <w:b/>
          <w:lang w:val="en-US"/>
        </w:rPr>
        <w:t xml:space="preserve"> this </w:t>
      </w:r>
      <w:r>
        <w:rPr>
          <w:b/>
          <w:lang w:val="en-US"/>
        </w:rPr>
        <w:t>approach</w:t>
      </w:r>
    </w:p>
    <w:p w14:paraId="4717ECCE" w14:textId="77777777" w:rsidR="00B21499" w:rsidRDefault="00B21499" w:rsidP="00B21499">
      <w:pPr>
        <w:jc w:val="both"/>
        <w:rPr>
          <w:b/>
          <w:lang w:val="en-US"/>
        </w:rPr>
      </w:pPr>
    </w:p>
    <w:p w14:paraId="48A2B027" w14:textId="77777777" w:rsidR="00B21499" w:rsidRDefault="00B21499" w:rsidP="00B21499">
      <w:pPr>
        <w:jc w:val="both"/>
        <w:rPr>
          <w:b/>
          <w:lang w:val="en-US"/>
        </w:rPr>
      </w:pPr>
      <w:r>
        <w:rPr>
          <w:b/>
          <w:lang w:val="en-US"/>
        </w:rPr>
        <w:t>Not observed in our case:</w:t>
      </w:r>
    </w:p>
    <w:p w14:paraId="5D7448FD" w14:textId="3191FCF9" w:rsidR="007B79A2" w:rsidRPr="00B21499" w:rsidRDefault="00B21499" w:rsidP="00B21499">
      <w:pPr>
        <w:jc w:val="both"/>
        <w:rPr>
          <w:lang w:val="en-US"/>
        </w:rPr>
      </w:pPr>
      <w:r w:rsidRPr="00B21499">
        <w:rPr>
          <w:lang w:val="en-US"/>
        </w:rPr>
        <w:t>In the Oxt -/- experiment, mice engaged in excessive aggressive chasing compared to OxtR +/+ groups and exhibited social dominance hierarchies that was not correlated with access to resources (</w:t>
      </w:r>
      <w:commentRangeStart w:id="11"/>
      <w:r w:rsidRPr="00B21499">
        <w:rPr>
          <w:lang w:val="en-US"/>
        </w:rPr>
        <w:t>REF</w:t>
      </w:r>
      <w:commentRangeEnd w:id="11"/>
      <w:r>
        <w:rPr>
          <w:rStyle w:val="CommentReference"/>
        </w:rPr>
        <w:commentReference w:id="11"/>
      </w:r>
      <w:r w:rsidRPr="00B21499">
        <w:rPr>
          <w:lang w:val="en-US"/>
        </w:rPr>
        <w:t>).</w:t>
      </w:r>
    </w:p>
    <w:p w14:paraId="55A4C510" w14:textId="77777777" w:rsidR="007B79A2" w:rsidRPr="00C17F96" w:rsidRDefault="007B79A2" w:rsidP="007B79A2">
      <w:pPr>
        <w:jc w:val="both"/>
        <w:rPr>
          <w:lang w:val="en-US"/>
        </w:rPr>
      </w:pPr>
    </w:p>
    <w:p w14:paraId="1B39ADA0" w14:textId="59AA2E14" w:rsidR="00C17F96" w:rsidRDefault="00D80F76" w:rsidP="006A5F6A">
      <w:pPr>
        <w:jc w:val="both"/>
        <w:rPr>
          <w:lang w:val="en-US"/>
        </w:rPr>
      </w:pPr>
      <w:r>
        <w:rPr>
          <w:lang w:val="en-US"/>
        </w:rPr>
        <w:t>Takes from this:</w:t>
      </w:r>
    </w:p>
    <w:p w14:paraId="5C04EE8A" w14:textId="77777777" w:rsidR="00D80F76" w:rsidRDefault="00D80F76" w:rsidP="00D80F76">
      <w:pPr>
        <w:pStyle w:val="ListParagraph"/>
        <w:numPr>
          <w:ilvl w:val="0"/>
          <w:numId w:val="11"/>
        </w:numPr>
        <w:jc w:val="both"/>
        <w:rPr>
          <w:lang w:val="en-US"/>
        </w:rPr>
      </w:pPr>
      <w:r w:rsidRPr="00D80F76">
        <w:rPr>
          <w:lang w:val="en-US"/>
        </w:rPr>
        <w:t>relevance of early social perception for social cohesion</w:t>
      </w:r>
      <w:r>
        <w:rPr>
          <w:lang w:val="en-US"/>
        </w:rPr>
        <w:t xml:space="preserve"> </w:t>
      </w:r>
    </w:p>
    <w:p w14:paraId="70B6AAAD" w14:textId="50ED40B2" w:rsidR="00D80F76" w:rsidRDefault="00D80F76" w:rsidP="00D80F76">
      <w:pPr>
        <w:pStyle w:val="ListParagraph"/>
        <w:numPr>
          <w:ilvl w:val="1"/>
          <w:numId w:val="11"/>
        </w:numPr>
        <w:jc w:val="both"/>
        <w:rPr>
          <w:lang w:val="en-US"/>
        </w:rPr>
      </w:pPr>
      <w:r>
        <w:rPr>
          <w:lang w:val="en-US"/>
        </w:rPr>
        <w:t>we selectively remove this function from oxt actions</w:t>
      </w:r>
    </w:p>
    <w:p w14:paraId="6E368A94" w14:textId="77777777" w:rsidR="00D80F76" w:rsidRDefault="00D80F76" w:rsidP="00D80F76">
      <w:pPr>
        <w:pStyle w:val="ListParagraph"/>
        <w:numPr>
          <w:ilvl w:val="1"/>
          <w:numId w:val="11"/>
        </w:numPr>
        <w:jc w:val="both"/>
        <w:rPr>
          <w:lang w:val="en-US"/>
        </w:rPr>
      </w:pPr>
      <w:r>
        <w:rPr>
          <w:lang w:val="en-US"/>
        </w:rPr>
        <w:t xml:space="preserve">We leave other functions intact as seen from </w:t>
      </w:r>
    </w:p>
    <w:p w14:paraId="43D4A793" w14:textId="77777777" w:rsidR="00D80F76" w:rsidRDefault="00D80F76" w:rsidP="00D80F76">
      <w:pPr>
        <w:pStyle w:val="ListParagraph"/>
        <w:numPr>
          <w:ilvl w:val="2"/>
          <w:numId w:val="11"/>
        </w:numPr>
        <w:jc w:val="both"/>
        <w:rPr>
          <w:lang w:val="en-US"/>
        </w:rPr>
      </w:pPr>
      <w:r>
        <w:rPr>
          <w:lang w:val="en-US"/>
        </w:rPr>
        <w:t xml:space="preserve">normal social interaction pattern and </w:t>
      </w:r>
    </w:p>
    <w:p w14:paraId="38D7DE55" w14:textId="782879C6" w:rsidR="00D80F76" w:rsidRDefault="00D80F76" w:rsidP="00D80F76">
      <w:pPr>
        <w:pStyle w:val="ListParagraph"/>
        <w:numPr>
          <w:ilvl w:val="2"/>
          <w:numId w:val="11"/>
        </w:numPr>
        <w:jc w:val="both"/>
        <w:rPr>
          <w:lang w:val="en-US"/>
        </w:rPr>
      </w:pPr>
      <w:r>
        <w:rPr>
          <w:lang w:val="en-US"/>
        </w:rPr>
        <w:t>quantitatively expression of interaction behaviors in cohorts</w:t>
      </w:r>
    </w:p>
    <w:p w14:paraId="25F2D51C" w14:textId="77777777" w:rsidR="00D80F76" w:rsidRDefault="00D80F76" w:rsidP="00D80F76">
      <w:pPr>
        <w:pStyle w:val="ListParagraph"/>
        <w:numPr>
          <w:ilvl w:val="0"/>
          <w:numId w:val="11"/>
        </w:numPr>
        <w:jc w:val="both"/>
        <w:rPr>
          <w:lang w:val="en-US"/>
        </w:rPr>
      </w:pPr>
      <w:r>
        <w:rPr>
          <w:lang w:val="en-US"/>
        </w:rPr>
        <w:t xml:space="preserve">Two main aspects of behavior </w:t>
      </w:r>
    </w:p>
    <w:p w14:paraId="45B40977" w14:textId="77777777" w:rsidR="00D80F76" w:rsidRDefault="00D80F76" w:rsidP="00D80F76">
      <w:pPr>
        <w:pStyle w:val="ListParagraph"/>
        <w:numPr>
          <w:ilvl w:val="1"/>
          <w:numId w:val="11"/>
        </w:numPr>
        <w:jc w:val="both"/>
        <w:rPr>
          <w:lang w:val="en-US"/>
        </w:rPr>
      </w:pPr>
      <w:r>
        <w:rPr>
          <w:lang w:val="en-US"/>
        </w:rPr>
        <w:t xml:space="preserve">hierarchy relations and </w:t>
      </w:r>
    </w:p>
    <w:p w14:paraId="6065369A" w14:textId="77777777" w:rsidR="00D80F76" w:rsidRDefault="00D80F76" w:rsidP="00D80F76">
      <w:pPr>
        <w:pStyle w:val="ListParagraph"/>
        <w:numPr>
          <w:ilvl w:val="1"/>
          <w:numId w:val="11"/>
        </w:numPr>
        <w:jc w:val="both"/>
        <w:rPr>
          <w:lang w:val="en-US"/>
        </w:rPr>
      </w:pPr>
      <w:r>
        <w:rPr>
          <w:lang w:val="en-US"/>
        </w:rPr>
        <w:t>formation of supra-dyadic in-group cohesion (ie. rich clubs).</w:t>
      </w:r>
    </w:p>
    <w:p w14:paraId="62667CC0" w14:textId="77777777" w:rsidR="00D80F76" w:rsidRDefault="00D80F76" w:rsidP="00D80F76">
      <w:pPr>
        <w:pStyle w:val="ListParagraph"/>
        <w:numPr>
          <w:ilvl w:val="2"/>
          <w:numId w:val="11"/>
        </w:numPr>
        <w:jc w:val="both"/>
        <w:rPr>
          <w:lang w:val="en-US"/>
        </w:rPr>
      </w:pPr>
      <w:r>
        <w:rPr>
          <w:lang w:val="en-US"/>
        </w:rPr>
        <w:t xml:space="preserve">The latter should come with </w:t>
      </w:r>
    </w:p>
    <w:p w14:paraId="14442661" w14:textId="77777777" w:rsidR="00D80F76" w:rsidRDefault="00D80F76" w:rsidP="00D80F76">
      <w:pPr>
        <w:pStyle w:val="ListParagraph"/>
        <w:numPr>
          <w:ilvl w:val="3"/>
          <w:numId w:val="11"/>
        </w:numPr>
        <w:jc w:val="both"/>
        <w:rPr>
          <w:lang w:val="en-US"/>
        </w:rPr>
      </w:pPr>
      <w:r>
        <w:rPr>
          <w:lang w:val="en-US"/>
        </w:rPr>
        <w:t xml:space="preserve">shared group features and </w:t>
      </w:r>
    </w:p>
    <w:p w14:paraId="2A1A7047" w14:textId="77777777" w:rsidR="00D80F76" w:rsidRDefault="00D80F76" w:rsidP="00D80F76">
      <w:pPr>
        <w:pStyle w:val="ListParagraph"/>
        <w:numPr>
          <w:ilvl w:val="3"/>
          <w:numId w:val="11"/>
        </w:numPr>
        <w:jc w:val="both"/>
        <w:rPr>
          <w:lang w:val="en-US"/>
        </w:rPr>
      </w:pPr>
      <w:r>
        <w:rPr>
          <w:lang w:val="en-US"/>
        </w:rPr>
        <w:t xml:space="preserve">specific in-group behaviors and </w:t>
      </w:r>
    </w:p>
    <w:p w14:paraId="759BD408" w14:textId="48B7391C" w:rsidR="00D80F76" w:rsidRDefault="00730BCC" w:rsidP="00D80F76">
      <w:pPr>
        <w:pStyle w:val="ListParagraph"/>
        <w:numPr>
          <w:ilvl w:val="3"/>
          <w:numId w:val="11"/>
        </w:numPr>
        <w:jc w:val="both"/>
        <w:rPr>
          <w:lang w:val="en-US"/>
        </w:rPr>
      </w:pPr>
      <w:r>
        <w:rPr>
          <w:lang w:val="en-US"/>
        </w:rPr>
        <w:t xml:space="preserve"> </w:t>
      </w:r>
      <w:r w:rsidR="00D80F76">
        <w:rPr>
          <w:lang w:val="en-US"/>
        </w:rPr>
        <w:t xml:space="preserve">out-group bias </w:t>
      </w:r>
    </w:p>
    <w:p w14:paraId="133C4045" w14:textId="23DD2331" w:rsidR="00D80F76" w:rsidRDefault="00D80F76" w:rsidP="00D80F76">
      <w:pPr>
        <w:pStyle w:val="ListParagraph"/>
        <w:numPr>
          <w:ilvl w:val="1"/>
          <w:numId w:val="11"/>
        </w:numPr>
        <w:jc w:val="both"/>
        <w:rPr>
          <w:lang w:val="en-US"/>
        </w:rPr>
      </w:pPr>
      <w:r>
        <w:rPr>
          <w:lang w:val="en-US"/>
        </w:rPr>
        <w:t xml:space="preserve">Do these two behaviors equally require adult intact early social olfactory perception? </w:t>
      </w:r>
    </w:p>
    <w:p w14:paraId="37CAE911" w14:textId="3E8CE3AF" w:rsidR="00D80F76" w:rsidRPr="00031073" w:rsidRDefault="00031073" w:rsidP="00D80F76">
      <w:pPr>
        <w:pStyle w:val="ListParagraph"/>
        <w:numPr>
          <w:ilvl w:val="0"/>
          <w:numId w:val="11"/>
        </w:numPr>
        <w:jc w:val="both"/>
        <w:rPr>
          <w:b/>
          <w:lang w:val="en-US"/>
        </w:rPr>
      </w:pPr>
      <w:r w:rsidRPr="00031073">
        <w:rPr>
          <w:b/>
          <w:lang w:val="en-US"/>
        </w:rPr>
        <w:t>What consequences in enriched social env</w:t>
      </w:r>
      <w:r>
        <w:rPr>
          <w:b/>
          <w:lang w:val="en-US"/>
        </w:rPr>
        <w:t>i</w:t>
      </w:r>
      <w:r w:rsidRPr="00031073">
        <w:rPr>
          <w:b/>
          <w:lang w:val="en-US"/>
        </w:rPr>
        <w:t>ronments has a deficit in early social perception?</w:t>
      </w:r>
    </w:p>
    <w:p w14:paraId="736460C5" w14:textId="77777777" w:rsidR="00C17F96" w:rsidRDefault="00C17F96" w:rsidP="006A5F6A">
      <w:pPr>
        <w:jc w:val="both"/>
        <w:rPr>
          <w:lang w:val="en-US"/>
        </w:rPr>
      </w:pPr>
    </w:p>
    <w:p w14:paraId="7ABB6C33" w14:textId="77777777" w:rsidR="007116DF" w:rsidRPr="007116DF" w:rsidRDefault="007116DF" w:rsidP="006A5F6A">
      <w:pPr>
        <w:jc w:val="both"/>
        <w:rPr>
          <w:b/>
          <w:lang w:val="en-US"/>
        </w:rPr>
      </w:pPr>
      <w:r w:rsidRPr="007116DF">
        <w:rPr>
          <w:b/>
          <w:lang w:val="en-US"/>
        </w:rPr>
        <w:lastRenderedPageBreak/>
        <w:t>Introduction</w:t>
      </w:r>
    </w:p>
    <w:p w14:paraId="137F9B07" w14:textId="3D4AE6C8" w:rsidR="00100674" w:rsidRDefault="003E14A6" w:rsidP="00445E0F">
      <w:pPr>
        <w:pStyle w:val="ListParagraph"/>
        <w:numPr>
          <w:ilvl w:val="0"/>
          <w:numId w:val="10"/>
        </w:numPr>
        <w:jc w:val="both"/>
        <w:rPr>
          <w:color w:val="FF0000"/>
          <w:lang w:val="en-US"/>
        </w:rPr>
      </w:pPr>
      <w:r>
        <w:rPr>
          <w:color w:val="FF0000"/>
          <w:lang w:val="en-US"/>
        </w:rPr>
        <w:t>Levels of complexity in s</w:t>
      </w:r>
      <w:r w:rsidR="00507B80">
        <w:rPr>
          <w:color w:val="FF0000"/>
          <w:lang w:val="en-US"/>
        </w:rPr>
        <w:t xml:space="preserve">ocial </w:t>
      </w:r>
      <w:r w:rsidR="007341BC">
        <w:rPr>
          <w:color w:val="FF0000"/>
          <w:lang w:val="en-US"/>
        </w:rPr>
        <w:t>behavior</w:t>
      </w:r>
    </w:p>
    <w:p w14:paraId="7DC65D89" w14:textId="1C4669AD" w:rsidR="007341BC" w:rsidRPr="000B7425" w:rsidRDefault="007341BC" w:rsidP="00445E0F">
      <w:pPr>
        <w:pStyle w:val="ListParagraph"/>
        <w:numPr>
          <w:ilvl w:val="1"/>
          <w:numId w:val="10"/>
        </w:numPr>
        <w:jc w:val="both"/>
        <w:rPr>
          <w:lang w:val="en-US"/>
        </w:rPr>
      </w:pPr>
      <w:r w:rsidRPr="000B7425">
        <w:rPr>
          <w:lang w:val="en-US"/>
        </w:rPr>
        <w:t xml:space="preserve">Social </w:t>
      </w:r>
      <w:r w:rsidR="005E1860">
        <w:rPr>
          <w:lang w:val="en-US"/>
        </w:rPr>
        <w:t xml:space="preserve">relations require structured </w:t>
      </w:r>
      <w:r w:rsidRPr="000B7425">
        <w:rPr>
          <w:lang w:val="en-US"/>
        </w:rPr>
        <w:t xml:space="preserve">interactions </w:t>
      </w:r>
      <w:r w:rsidR="00225BA7" w:rsidRPr="000B7425">
        <w:rPr>
          <w:lang w:val="en-US"/>
        </w:rPr>
        <w:t xml:space="preserve">among </w:t>
      </w:r>
      <w:r w:rsidRPr="000B7425">
        <w:rPr>
          <w:lang w:val="en-US"/>
        </w:rPr>
        <w:t xml:space="preserve">individuals. </w:t>
      </w:r>
    </w:p>
    <w:p w14:paraId="154F42D6" w14:textId="06C7FDF9" w:rsidR="0072115D" w:rsidRPr="000B7425" w:rsidRDefault="007D2D2B" w:rsidP="00445E0F">
      <w:pPr>
        <w:pStyle w:val="ListParagraph"/>
        <w:numPr>
          <w:ilvl w:val="1"/>
          <w:numId w:val="10"/>
        </w:numPr>
        <w:jc w:val="both"/>
        <w:rPr>
          <w:lang w:val="en-US"/>
        </w:rPr>
      </w:pPr>
      <w:r w:rsidRPr="000B7425">
        <w:rPr>
          <w:lang w:val="en-US"/>
        </w:rPr>
        <w:t>Each</w:t>
      </w:r>
      <w:r w:rsidR="007341BC" w:rsidRPr="000B7425">
        <w:rPr>
          <w:lang w:val="en-US"/>
        </w:rPr>
        <w:t xml:space="preserve"> interaction consists of a sequence of behaviors starting with approach that serve, among others purposes, to sample social information.</w:t>
      </w:r>
      <w:r w:rsidR="0072115D" w:rsidRPr="000B7425">
        <w:rPr>
          <w:lang w:val="en-US"/>
        </w:rPr>
        <w:t xml:space="preserve"> </w:t>
      </w:r>
    </w:p>
    <w:p w14:paraId="70B886A9" w14:textId="790DD80B" w:rsidR="00225BA7" w:rsidRPr="000B7425" w:rsidRDefault="00225BA7" w:rsidP="00445E0F">
      <w:pPr>
        <w:pStyle w:val="ListParagraph"/>
        <w:numPr>
          <w:ilvl w:val="1"/>
          <w:numId w:val="10"/>
        </w:numPr>
        <w:jc w:val="both"/>
        <w:rPr>
          <w:lang w:val="en-US"/>
        </w:rPr>
      </w:pPr>
      <w:r w:rsidRPr="000B7425">
        <w:rPr>
          <w:lang w:val="en-US"/>
        </w:rPr>
        <w:t xml:space="preserve">Social relations are another key aspect that form if there is inherent structure in the interactions. Social relations are captured by social networks where certain animals interact more with each other. These relations can be mutual whereby two animals equally approach each other, or unilateral. They can form stable relations over time or dynamic groups. The relations can be in its simplest form dyadic or larger within a society.  </w:t>
      </w:r>
    </w:p>
    <w:p w14:paraId="4FB9F213" w14:textId="57C39210" w:rsidR="00225BA7" w:rsidRPr="000B7425" w:rsidRDefault="00225BA7" w:rsidP="00445E0F">
      <w:pPr>
        <w:pStyle w:val="ListParagraph"/>
        <w:numPr>
          <w:ilvl w:val="1"/>
          <w:numId w:val="10"/>
        </w:numPr>
        <w:jc w:val="both"/>
        <w:rPr>
          <w:lang w:val="en-US"/>
        </w:rPr>
      </w:pPr>
      <w:r w:rsidRPr="000B7425">
        <w:rPr>
          <w:lang w:val="en-US"/>
        </w:rPr>
        <w:t xml:space="preserve">The formation of such structured relationships in social networks requires intact social cognition and memory, but beyond that also interaction behaviors that make mutual interactions attractive to the other. </w:t>
      </w:r>
    </w:p>
    <w:p w14:paraId="7F1B29DA" w14:textId="12D59044" w:rsidR="007D2D2B" w:rsidRDefault="00225BA7" w:rsidP="00445E0F">
      <w:pPr>
        <w:pStyle w:val="ListParagraph"/>
        <w:numPr>
          <w:ilvl w:val="1"/>
          <w:numId w:val="10"/>
        </w:numPr>
        <w:jc w:val="both"/>
        <w:rPr>
          <w:lang w:val="en-US"/>
        </w:rPr>
      </w:pPr>
      <w:r w:rsidRPr="000B7425">
        <w:rPr>
          <w:lang w:val="en-US"/>
        </w:rPr>
        <w:t>Therefore, even though social interaction</w:t>
      </w:r>
      <w:r w:rsidR="004512A6" w:rsidRPr="000B7425">
        <w:rPr>
          <w:lang w:val="en-US"/>
        </w:rPr>
        <w:t xml:space="preserve"> may occur at equal frequencies, </w:t>
      </w:r>
      <w:r w:rsidRPr="000B7425">
        <w:rPr>
          <w:lang w:val="en-US"/>
        </w:rPr>
        <w:t>they may lack an inherent structure and stability and thus may not produce stable relations.</w:t>
      </w:r>
    </w:p>
    <w:p w14:paraId="260C342E" w14:textId="27F1EBFD" w:rsidR="000B7425" w:rsidRDefault="000B7425" w:rsidP="00445E0F">
      <w:pPr>
        <w:pStyle w:val="ListParagraph"/>
        <w:numPr>
          <w:ilvl w:val="1"/>
          <w:numId w:val="10"/>
        </w:numPr>
        <w:jc w:val="both"/>
        <w:rPr>
          <w:lang w:val="en-US"/>
        </w:rPr>
      </w:pPr>
      <w:r>
        <w:rPr>
          <w:lang w:val="en-US"/>
        </w:rPr>
        <w:t>This means that deficits may be only uncovered when observing an individual’s function in a social network.</w:t>
      </w:r>
    </w:p>
    <w:p w14:paraId="06F70023" w14:textId="77777777" w:rsidR="00316B6E" w:rsidRDefault="00316B6E" w:rsidP="00316B6E">
      <w:pPr>
        <w:pStyle w:val="ListParagraph"/>
        <w:ind w:left="1080"/>
        <w:jc w:val="both"/>
        <w:rPr>
          <w:lang w:val="en-US"/>
        </w:rPr>
      </w:pPr>
    </w:p>
    <w:p w14:paraId="4667CF06" w14:textId="665B12C8" w:rsidR="00CE54B3" w:rsidRPr="00CE54B3" w:rsidRDefault="00CE54B3" w:rsidP="00CE54B3">
      <w:pPr>
        <w:pStyle w:val="ListParagraph"/>
        <w:numPr>
          <w:ilvl w:val="0"/>
          <w:numId w:val="10"/>
        </w:numPr>
        <w:jc w:val="both"/>
        <w:rPr>
          <w:color w:val="FF0000"/>
          <w:lang w:val="en-US"/>
        </w:rPr>
      </w:pPr>
      <w:r w:rsidRPr="00CE54B3">
        <w:rPr>
          <w:color w:val="FF0000"/>
          <w:lang w:val="en-US"/>
        </w:rPr>
        <w:t>Rich clubs</w:t>
      </w:r>
    </w:p>
    <w:p w14:paraId="059FD473" w14:textId="0E37D9A1" w:rsidR="003E14A6" w:rsidRDefault="00CE54B3" w:rsidP="00CE54B3">
      <w:pPr>
        <w:pStyle w:val="ListParagraph"/>
        <w:numPr>
          <w:ilvl w:val="1"/>
          <w:numId w:val="10"/>
        </w:numPr>
        <w:jc w:val="both"/>
        <w:rPr>
          <w:lang w:val="en-US"/>
        </w:rPr>
      </w:pPr>
      <w:r>
        <w:rPr>
          <w:lang w:val="en-US"/>
        </w:rPr>
        <w:t>Comparatively little is known about social structures in mouse societies and their molecular underpinnings. Social structures that form within societies</w:t>
      </w:r>
      <w:r w:rsidR="003E14A6">
        <w:rPr>
          <w:lang w:val="en-US"/>
        </w:rPr>
        <w:t xml:space="preserve"> define by whether</w:t>
      </w:r>
    </w:p>
    <w:p w14:paraId="1ED5CE4B" w14:textId="03ACE4A2" w:rsidR="003E14A6" w:rsidRDefault="003E14A6" w:rsidP="003E14A6">
      <w:pPr>
        <w:pStyle w:val="ListParagraph"/>
        <w:numPr>
          <w:ilvl w:val="2"/>
          <w:numId w:val="10"/>
        </w:numPr>
        <w:jc w:val="both"/>
        <w:rPr>
          <w:lang w:val="en-US"/>
        </w:rPr>
      </w:pPr>
      <w:r>
        <w:rPr>
          <w:lang w:val="en-US"/>
        </w:rPr>
        <w:t>they include or exclude certain animals</w:t>
      </w:r>
    </w:p>
    <w:p w14:paraId="7340AA43" w14:textId="5B5F9B12" w:rsidR="003E14A6" w:rsidRDefault="003E14A6" w:rsidP="003E14A6">
      <w:pPr>
        <w:pStyle w:val="ListParagraph"/>
        <w:numPr>
          <w:ilvl w:val="2"/>
          <w:numId w:val="10"/>
        </w:numPr>
        <w:jc w:val="both"/>
        <w:rPr>
          <w:lang w:val="en-US"/>
        </w:rPr>
      </w:pPr>
      <w:r>
        <w:rPr>
          <w:lang w:val="en-US"/>
        </w:rPr>
        <w:t>they are stable or dynamic</w:t>
      </w:r>
    </w:p>
    <w:p w14:paraId="34140F5C" w14:textId="46908BC9" w:rsidR="003E14A6" w:rsidRDefault="003E14A6" w:rsidP="003E14A6">
      <w:pPr>
        <w:pStyle w:val="ListParagraph"/>
        <w:numPr>
          <w:ilvl w:val="2"/>
          <w:numId w:val="10"/>
        </w:numPr>
        <w:jc w:val="both"/>
        <w:rPr>
          <w:lang w:val="en-US"/>
        </w:rPr>
      </w:pPr>
      <w:r>
        <w:rPr>
          <w:lang w:val="en-US"/>
        </w:rPr>
        <w:t>they are based on family bonds or hierarchy in the society</w:t>
      </w:r>
    </w:p>
    <w:p w14:paraId="38F4699F" w14:textId="68A36201" w:rsidR="003E14A6" w:rsidRDefault="003E14A6" w:rsidP="003E14A6">
      <w:pPr>
        <w:pStyle w:val="ListParagraph"/>
        <w:numPr>
          <w:ilvl w:val="2"/>
          <w:numId w:val="10"/>
        </w:numPr>
        <w:jc w:val="both"/>
        <w:rPr>
          <w:lang w:val="en-US"/>
        </w:rPr>
      </w:pPr>
      <w:r>
        <w:rPr>
          <w:lang w:val="en-US"/>
        </w:rPr>
        <w:t>reflect a mutual communication of a member of the structure</w:t>
      </w:r>
    </w:p>
    <w:p w14:paraId="23ADA0FA" w14:textId="7931FE6B" w:rsidR="003E14A6" w:rsidRDefault="003E14A6" w:rsidP="003E14A6">
      <w:pPr>
        <w:pStyle w:val="ListParagraph"/>
        <w:numPr>
          <w:ilvl w:val="2"/>
          <w:numId w:val="10"/>
        </w:numPr>
        <w:jc w:val="both"/>
        <w:rPr>
          <w:lang w:val="en-US"/>
        </w:rPr>
      </w:pPr>
      <w:r>
        <w:rPr>
          <w:lang w:val="en-US"/>
        </w:rPr>
        <w:t>how they act on animals outside the structure and how the member of the structure are treated by others.</w:t>
      </w:r>
    </w:p>
    <w:p w14:paraId="0DFA3B25" w14:textId="3BEFDB92" w:rsidR="003E14A6" w:rsidRDefault="003E14A6" w:rsidP="003E14A6">
      <w:pPr>
        <w:pStyle w:val="ListParagraph"/>
        <w:numPr>
          <w:ilvl w:val="2"/>
          <w:numId w:val="10"/>
        </w:numPr>
        <w:jc w:val="both"/>
        <w:rPr>
          <w:lang w:val="en-US"/>
        </w:rPr>
      </w:pPr>
      <w:r>
        <w:rPr>
          <w:lang w:val="en-US"/>
        </w:rPr>
        <w:t>Internal features of an animal predispose it to become a member of such a structure independent of the specific exact group composition.</w:t>
      </w:r>
    </w:p>
    <w:p w14:paraId="7BC73904" w14:textId="07B70ED7" w:rsidR="003E14A6" w:rsidRDefault="003E14A6" w:rsidP="003E14A6">
      <w:pPr>
        <w:pStyle w:val="ListParagraph"/>
        <w:numPr>
          <w:ilvl w:val="1"/>
          <w:numId w:val="10"/>
        </w:numPr>
        <w:jc w:val="both"/>
        <w:rPr>
          <w:lang w:val="en-US"/>
        </w:rPr>
      </w:pPr>
      <w:r>
        <w:rPr>
          <w:lang w:val="en-US"/>
        </w:rPr>
        <w:t xml:space="preserve">Rich clubs are such a social structure that have been extremely useful to understand complex social networks for instance in social media networks. Rich clubs are defined by </w:t>
      </w:r>
    </w:p>
    <w:p w14:paraId="14C110B8" w14:textId="6A1ADB35" w:rsidR="003E14A6" w:rsidRDefault="00DA1BF2" w:rsidP="003E14A6">
      <w:pPr>
        <w:pStyle w:val="ListParagraph"/>
        <w:numPr>
          <w:ilvl w:val="2"/>
          <w:numId w:val="10"/>
        </w:numPr>
        <w:jc w:val="both"/>
        <w:rPr>
          <w:lang w:val="en-US"/>
        </w:rPr>
      </w:pPr>
      <w:r>
        <w:rPr>
          <w:lang w:val="en-US"/>
        </w:rPr>
        <w:t>A large degree of interaction with the network</w:t>
      </w:r>
    </w:p>
    <w:p w14:paraId="02537F96" w14:textId="71F66F69" w:rsidR="003E14A6" w:rsidRDefault="00DA1BF2" w:rsidP="003E14A6">
      <w:pPr>
        <w:pStyle w:val="ListParagraph"/>
        <w:numPr>
          <w:ilvl w:val="2"/>
          <w:numId w:val="10"/>
        </w:numPr>
        <w:jc w:val="both"/>
        <w:rPr>
          <w:lang w:val="en-US"/>
        </w:rPr>
      </w:pPr>
      <w:r>
        <w:rPr>
          <w:lang w:val="en-US"/>
        </w:rPr>
        <w:t>A high interconnectivity between its members</w:t>
      </w:r>
    </w:p>
    <w:p w14:paraId="72C518A8" w14:textId="736F50A7" w:rsidR="003E14A6" w:rsidRDefault="00DA1BF2" w:rsidP="003E14A6">
      <w:pPr>
        <w:pStyle w:val="ListParagraph"/>
        <w:numPr>
          <w:ilvl w:val="2"/>
          <w:numId w:val="10"/>
        </w:numPr>
        <w:jc w:val="both"/>
        <w:rPr>
          <w:lang w:val="en-US"/>
        </w:rPr>
      </w:pPr>
      <w:r>
        <w:rPr>
          <w:lang w:val="en-US"/>
        </w:rPr>
        <w:t>Represent hubs or centers in the network</w:t>
      </w:r>
    </w:p>
    <w:p w14:paraId="779F826B" w14:textId="2447B9F0" w:rsidR="003E14A6" w:rsidRDefault="003E14A6" w:rsidP="003E14A6">
      <w:pPr>
        <w:pStyle w:val="ListParagraph"/>
        <w:numPr>
          <w:ilvl w:val="1"/>
          <w:numId w:val="10"/>
        </w:numPr>
        <w:jc w:val="both"/>
        <w:rPr>
          <w:lang w:val="en-US"/>
        </w:rPr>
      </w:pPr>
      <w:r>
        <w:rPr>
          <w:lang w:val="en-US"/>
        </w:rPr>
        <w:t>As such rich clubs are a particularly interesting phenomenon that may help to understand social behavior in model organisms with relevance to social behavior in general.</w:t>
      </w:r>
    </w:p>
    <w:p w14:paraId="4EEC7DC3" w14:textId="481FC39A" w:rsidR="00CE54B3" w:rsidRDefault="00CE54B3" w:rsidP="003E14A6">
      <w:pPr>
        <w:pStyle w:val="ListParagraph"/>
        <w:ind w:left="1080"/>
        <w:jc w:val="both"/>
        <w:rPr>
          <w:lang w:val="en-US"/>
        </w:rPr>
      </w:pPr>
      <w:r>
        <w:rPr>
          <w:lang w:val="en-US"/>
        </w:rPr>
        <w:t xml:space="preserve"> </w:t>
      </w:r>
    </w:p>
    <w:p w14:paraId="728465A9" w14:textId="77777777" w:rsidR="000B7425" w:rsidRDefault="000B7425" w:rsidP="00445E0F">
      <w:pPr>
        <w:pStyle w:val="ListParagraph"/>
        <w:numPr>
          <w:ilvl w:val="0"/>
          <w:numId w:val="10"/>
        </w:numPr>
        <w:jc w:val="both"/>
        <w:rPr>
          <w:color w:val="FF0000"/>
          <w:lang w:val="en-US"/>
        </w:rPr>
      </w:pPr>
      <w:r>
        <w:rPr>
          <w:color w:val="FF0000"/>
          <w:lang w:val="en-US"/>
        </w:rPr>
        <w:t>Example autism</w:t>
      </w:r>
    </w:p>
    <w:p w14:paraId="0872D6D3" w14:textId="119832FC" w:rsidR="00445E0F" w:rsidRPr="00445E0F" w:rsidRDefault="00445E0F" w:rsidP="00445E0F">
      <w:pPr>
        <w:pStyle w:val="ListParagraph"/>
        <w:numPr>
          <w:ilvl w:val="1"/>
          <w:numId w:val="10"/>
        </w:numPr>
        <w:jc w:val="both"/>
        <w:rPr>
          <w:lang w:val="en-US"/>
        </w:rPr>
      </w:pPr>
      <w:r w:rsidRPr="00445E0F">
        <w:rPr>
          <w:lang w:val="en-US"/>
        </w:rPr>
        <w:t xml:space="preserve">The ability of forming stable relations beyond the primary family displays a wide continuum in the general population and is frequently impaired in psychiatric and personality disorders. </w:t>
      </w:r>
    </w:p>
    <w:p w14:paraId="5C3CE666" w14:textId="0C3C3D29" w:rsidR="000B7425" w:rsidRPr="00445E0F" w:rsidRDefault="00D456E5" w:rsidP="00445E0F">
      <w:pPr>
        <w:pStyle w:val="ListParagraph"/>
        <w:numPr>
          <w:ilvl w:val="1"/>
          <w:numId w:val="10"/>
        </w:numPr>
        <w:jc w:val="both"/>
        <w:rPr>
          <w:lang w:val="en-US"/>
        </w:rPr>
      </w:pPr>
      <w:r w:rsidRPr="00445E0F">
        <w:rPr>
          <w:lang w:val="en-US"/>
        </w:rPr>
        <w:t xml:space="preserve">Deficits for instance in higher functioning autism spectrum disorder </w:t>
      </w:r>
      <w:r w:rsidR="00346F2E">
        <w:rPr>
          <w:lang w:val="en-US"/>
        </w:rPr>
        <w:t>ma</w:t>
      </w:r>
      <w:r w:rsidR="005E1860">
        <w:rPr>
          <w:lang w:val="en-US"/>
        </w:rPr>
        <w:t>n</w:t>
      </w:r>
      <w:r w:rsidR="00346F2E">
        <w:rPr>
          <w:lang w:val="en-US"/>
        </w:rPr>
        <w:t xml:space="preserve">y times </w:t>
      </w:r>
      <w:r w:rsidRPr="00445E0F">
        <w:rPr>
          <w:lang w:val="en-US"/>
        </w:rPr>
        <w:t xml:space="preserve">only become evident during late adolescence when the individual face more complex and dynamic social environments. </w:t>
      </w:r>
    </w:p>
    <w:p w14:paraId="275FC760" w14:textId="47977381" w:rsidR="000B7425" w:rsidRDefault="00445E0F" w:rsidP="00445E0F">
      <w:pPr>
        <w:pStyle w:val="ListParagraph"/>
        <w:numPr>
          <w:ilvl w:val="1"/>
          <w:numId w:val="10"/>
        </w:numPr>
        <w:jc w:val="both"/>
        <w:rPr>
          <w:lang w:val="en-US"/>
        </w:rPr>
      </w:pPr>
      <w:r w:rsidRPr="00445E0F">
        <w:rPr>
          <w:lang w:val="en-US"/>
        </w:rPr>
        <w:t>These deficits in building stable de novo relations is a key determinant of social and economic wellbeing.</w:t>
      </w:r>
    </w:p>
    <w:p w14:paraId="5B88BEF3" w14:textId="6075B2B1" w:rsidR="00225BA7" w:rsidRPr="00445E0F" w:rsidRDefault="00445E0F" w:rsidP="00225BA7">
      <w:pPr>
        <w:pStyle w:val="ListParagraph"/>
        <w:numPr>
          <w:ilvl w:val="0"/>
          <w:numId w:val="10"/>
        </w:numPr>
        <w:jc w:val="both"/>
        <w:rPr>
          <w:color w:val="FF0000"/>
          <w:lang w:val="en-US"/>
        </w:rPr>
      </w:pPr>
      <w:r w:rsidRPr="00445E0F">
        <w:rPr>
          <w:color w:val="FF0000"/>
          <w:lang w:val="en-US"/>
        </w:rPr>
        <w:t>Factors modulating the building of de novo social relationships</w:t>
      </w:r>
    </w:p>
    <w:p w14:paraId="12000BF0" w14:textId="062F3110" w:rsidR="00346F2E" w:rsidRPr="00316B6E" w:rsidRDefault="00346F2E" w:rsidP="00316B6E">
      <w:pPr>
        <w:pStyle w:val="ListParagraph"/>
        <w:numPr>
          <w:ilvl w:val="1"/>
          <w:numId w:val="10"/>
        </w:numPr>
        <w:jc w:val="both"/>
        <w:rPr>
          <w:lang w:val="en-US"/>
        </w:rPr>
      </w:pPr>
      <w:r>
        <w:rPr>
          <w:lang w:val="en-US"/>
        </w:rPr>
        <w:lastRenderedPageBreak/>
        <w:t xml:space="preserve">Currently, there is only a very limited </w:t>
      </w:r>
      <w:r w:rsidRPr="00346F2E">
        <w:rPr>
          <w:lang w:val="en-US"/>
        </w:rPr>
        <w:t>understanding of molecular enablers of higher social functioning</w:t>
      </w:r>
      <w:r>
        <w:rPr>
          <w:lang w:val="en-US"/>
        </w:rPr>
        <w:t xml:space="preserve"> and comes with a present lack of biologic treatment options (through pharmacology or neurostimulation).</w:t>
      </w:r>
    </w:p>
    <w:p w14:paraId="3FB16AEA" w14:textId="77777777" w:rsidR="00316B6E" w:rsidRDefault="00316B6E" w:rsidP="00316B6E">
      <w:pPr>
        <w:pStyle w:val="ListParagraph"/>
        <w:numPr>
          <w:ilvl w:val="1"/>
          <w:numId w:val="10"/>
        </w:numPr>
        <w:jc w:val="both"/>
        <w:rPr>
          <w:lang w:val="en-US"/>
        </w:rPr>
      </w:pPr>
      <w:r>
        <w:rPr>
          <w:lang w:val="en-US"/>
        </w:rPr>
        <w:t>The neuropeptide o</w:t>
      </w:r>
      <w:r w:rsidR="00346F2E" w:rsidRPr="00346F2E">
        <w:rPr>
          <w:lang w:val="en-US"/>
        </w:rPr>
        <w:t>xytocin</w:t>
      </w:r>
      <w:r>
        <w:rPr>
          <w:lang w:val="en-US"/>
        </w:rPr>
        <w:t>,</w:t>
      </w:r>
      <w:r w:rsidR="00346F2E" w:rsidRPr="00346F2E">
        <w:rPr>
          <w:lang w:val="en-US"/>
        </w:rPr>
        <w:t xml:space="preserve"> as a key modulator of social functioning</w:t>
      </w:r>
      <w:r>
        <w:rPr>
          <w:lang w:val="en-US"/>
        </w:rPr>
        <w:t xml:space="preserve">, forms an exception. It has been identified as enabler of social memory and in some species also for pair-bonding in couples. At a more social network level, it appears to also modulate in-group out-group trust in humans. Such findings supported the use of oxytocin as an experimental treatment. </w:t>
      </w:r>
    </w:p>
    <w:p w14:paraId="76B5D4A3" w14:textId="16411782" w:rsidR="00316B6E" w:rsidRPr="007341BC" w:rsidRDefault="00316B6E" w:rsidP="00316B6E">
      <w:pPr>
        <w:pStyle w:val="ListParagraph"/>
        <w:numPr>
          <w:ilvl w:val="2"/>
          <w:numId w:val="10"/>
        </w:numPr>
        <w:jc w:val="both"/>
        <w:rPr>
          <w:lang w:val="en-US"/>
        </w:rPr>
      </w:pPr>
      <w:r>
        <w:rPr>
          <w:lang w:val="en-US"/>
        </w:rPr>
        <w:t xml:space="preserve">Yet, the initial enthusiasm dropped with clinical trials suggesting more complex effects. This warrants a better understanding of the function of the oxytocin system especially under complex conditions. </w:t>
      </w:r>
    </w:p>
    <w:p w14:paraId="017AD2CA" w14:textId="77777777" w:rsidR="00507B80" w:rsidRDefault="00507B80" w:rsidP="00507B80">
      <w:pPr>
        <w:pStyle w:val="ListParagraph"/>
        <w:ind w:left="360"/>
        <w:jc w:val="both"/>
        <w:rPr>
          <w:color w:val="FF0000"/>
          <w:lang w:val="en-US"/>
        </w:rPr>
      </w:pPr>
    </w:p>
    <w:p w14:paraId="2913CC0A" w14:textId="77777777" w:rsidR="00854B48" w:rsidRDefault="00854B48" w:rsidP="00854B48">
      <w:pPr>
        <w:pStyle w:val="ListParagraph"/>
        <w:numPr>
          <w:ilvl w:val="0"/>
          <w:numId w:val="10"/>
        </w:numPr>
        <w:jc w:val="both"/>
        <w:rPr>
          <w:color w:val="FF0000"/>
          <w:lang w:val="en-US"/>
        </w:rPr>
      </w:pPr>
      <w:r>
        <w:rPr>
          <w:color w:val="FF0000"/>
          <w:lang w:val="en-US"/>
        </w:rPr>
        <w:t>Buffering of endophenotypes by enriched environments and time // or // their phenotypic precipitation in complex environments</w:t>
      </w:r>
    </w:p>
    <w:p w14:paraId="77875B9E" w14:textId="52760921" w:rsidR="00854B48" w:rsidRDefault="00854B48" w:rsidP="00854B48">
      <w:pPr>
        <w:pStyle w:val="ListParagraph"/>
        <w:numPr>
          <w:ilvl w:val="1"/>
          <w:numId w:val="10"/>
        </w:numPr>
        <w:jc w:val="both"/>
        <w:rPr>
          <w:lang w:val="en-US"/>
        </w:rPr>
      </w:pPr>
      <w:r>
        <w:rPr>
          <w:lang w:val="en-US"/>
        </w:rPr>
        <w:t>Genetic alterations or variations of brain function many times display a phenotypic alteration in reductionist conditions in laboratory testing, but are not evident in more naturalistic conditions.</w:t>
      </w:r>
    </w:p>
    <w:p w14:paraId="2583F65D" w14:textId="308759E7" w:rsidR="00854B48" w:rsidRDefault="00854B48" w:rsidP="00854B48">
      <w:pPr>
        <w:pStyle w:val="ListParagraph"/>
        <w:numPr>
          <w:ilvl w:val="1"/>
          <w:numId w:val="10"/>
        </w:numPr>
        <w:jc w:val="both"/>
        <w:rPr>
          <w:lang w:val="en-US"/>
        </w:rPr>
      </w:pPr>
      <w:r>
        <w:rPr>
          <w:lang w:val="en-US"/>
        </w:rPr>
        <w:t xml:space="preserve">This may have </w:t>
      </w:r>
      <w:r w:rsidR="009A65FF">
        <w:rPr>
          <w:lang w:val="en-US"/>
        </w:rPr>
        <w:t>several</w:t>
      </w:r>
      <w:r>
        <w:rPr>
          <w:lang w:val="en-US"/>
        </w:rPr>
        <w:t xml:space="preserve"> reasons. </w:t>
      </w:r>
    </w:p>
    <w:p w14:paraId="0217EBA0" w14:textId="77777777" w:rsidR="00854B48" w:rsidRDefault="00854B48" w:rsidP="00854B48">
      <w:pPr>
        <w:pStyle w:val="ListParagraph"/>
        <w:numPr>
          <w:ilvl w:val="2"/>
          <w:numId w:val="10"/>
        </w:numPr>
        <w:jc w:val="both"/>
        <w:rPr>
          <w:lang w:val="en-US"/>
        </w:rPr>
      </w:pPr>
      <w:r>
        <w:rPr>
          <w:lang w:val="en-US"/>
        </w:rPr>
        <w:t>Firstly, enriched environmental conditions may enhance compensatory mechanisms.</w:t>
      </w:r>
    </w:p>
    <w:p w14:paraId="7148A57D" w14:textId="77777777" w:rsidR="009A65FF" w:rsidRDefault="00854B48" w:rsidP="00854B48">
      <w:pPr>
        <w:pStyle w:val="ListParagraph"/>
        <w:numPr>
          <w:ilvl w:val="2"/>
          <w:numId w:val="10"/>
        </w:numPr>
        <w:jc w:val="both"/>
        <w:rPr>
          <w:lang w:val="en-US"/>
        </w:rPr>
      </w:pPr>
      <w:r>
        <w:rPr>
          <w:lang w:val="en-US"/>
        </w:rPr>
        <w:t>Secondly, complex environments require different readouts that capture relevant impairments</w:t>
      </w:r>
      <w:r w:rsidR="009A65FF">
        <w:rPr>
          <w:lang w:val="en-US"/>
        </w:rPr>
        <w:t xml:space="preserve"> in particular when already quantitatively simple social behaviors are impaired and the deficits reside mainly in cognitive and memory domains.</w:t>
      </w:r>
    </w:p>
    <w:p w14:paraId="36188D6B" w14:textId="7FDAFA44" w:rsidR="009A65FF" w:rsidRDefault="009A65FF" w:rsidP="00854B48">
      <w:pPr>
        <w:pStyle w:val="ListParagraph"/>
        <w:numPr>
          <w:ilvl w:val="2"/>
          <w:numId w:val="10"/>
        </w:numPr>
        <w:jc w:val="both"/>
        <w:rPr>
          <w:lang w:val="en-US"/>
        </w:rPr>
      </w:pPr>
      <w:r>
        <w:rPr>
          <w:lang w:val="en-US"/>
        </w:rPr>
        <w:t>These two reasons may co-exist.</w:t>
      </w:r>
    </w:p>
    <w:p w14:paraId="0EBFF845" w14:textId="7202BC42" w:rsidR="009A65FF" w:rsidRDefault="009A65FF" w:rsidP="00854B48">
      <w:pPr>
        <w:pStyle w:val="ListParagraph"/>
        <w:numPr>
          <w:ilvl w:val="2"/>
          <w:numId w:val="10"/>
        </w:numPr>
        <w:jc w:val="both"/>
        <w:rPr>
          <w:lang w:val="en-US"/>
        </w:rPr>
      </w:pPr>
      <w:r>
        <w:rPr>
          <w:lang w:val="en-US"/>
        </w:rPr>
        <w:t>Thereby they may give rise to certain endophenotypes</w:t>
      </w:r>
      <w:r w:rsidR="0057261E">
        <w:rPr>
          <w:lang w:val="en-US"/>
        </w:rPr>
        <w:t>, that may only precipitate at more demanding and integrative social functions, but not in the sheer quantitative expression of the (ego-centric) behavior nor in the microscopic sequences of the social interaction per se. Thus, we aimed to also study individual phenotypes at a social network level.</w:t>
      </w:r>
    </w:p>
    <w:p w14:paraId="0D70EBE3" w14:textId="7796C5EC" w:rsidR="009A65FF" w:rsidRDefault="009A65FF" w:rsidP="009A65FF">
      <w:pPr>
        <w:pStyle w:val="ListParagraph"/>
        <w:numPr>
          <w:ilvl w:val="1"/>
          <w:numId w:val="10"/>
        </w:numPr>
        <w:jc w:val="both"/>
        <w:rPr>
          <w:lang w:val="en-US"/>
        </w:rPr>
      </w:pPr>
      <w:r>
        <w:rPr>
          <w:lang w:val="en-US"/>
        </w:rPr>
        <w:t xml:space="preserve">We had recently identified that oxytocin in the olfactory cortex modulates the sensory processing of social cues and is necessary for expressing olfactory recognition of conspecifics under reductionist conditions. </w:t>
      </w:r>
    </w:p>
    <w:p w14:paraId="1CA01A5E" w14:textId="16D4E3AD" w:rsidR="00854B48" w:rsidRDefault="009A65FF" w:rsidP="009A65FF">
      <w:pPr>
        <w:pStyle w:val="ListParagraph"/>
        <w:numPr>
          <w:ilvl w:val="2"/>
          <w:numId w:val="10"/>
        </w:numPr>
        <w:jc w:val="both"/>
        <w:rPr>
          <w:lang w:val="en-US"/>
        </w:rPr>
      </w:pPr>
      <w:r>
        <w:rPr>
          <w:lang w:val="en-US"/>
        </w:rPr>
        <w:t>It is however clear whether, in enriched environments, social recognition can be compensated by other cues.</w:t>
      </w:r>
    </w:p>
    <w:p w14:paraId="7F2B6D84" w14:textId="77777777" w:rsidR="009A65FF" w:rsidRDefault="009A65FF" w:rsidP="009A65FF">
      <w:pPr>
        <w:pStyle w:val="ListParagraph"/>
        <w:numPr>
          <w:ilvl w:val="2"/>
          <w:numId w:val="10"/>
        </w:numPr>
        <w:jc w:val="both"/>
        <w:rPr>
          <w:lang w:val="en-US"/>
        </w:rPr>
      </w:pPr>
      <w:r>
        <w:rPr>
          <w:lang w:val="en-US"/>
        </w:rPr>
        <w:t>Also it is not clear whether the patterns of exploring others are thereby altered and, potentially, also their positioning social functioning societies.</w:t>
      </w:r>
    </w:p>
    <w:p w14:paraId="002F25B7" w14:textId="11EC575A" w:rsidR="009A65FF" w:rsidRPr="00445E0F" w:rsidRDefault="0057261E" w:rsidP="0057261E">
      <w:pPr>
        <w:pStyle w:val="ListParagraph"/>
        <w:numPr>
          <w:ilvl w:val="1"/>
          <w:numId w:val="10"/>
        </w:numPr>
        <w:jc w:val="both"/>
        <w:rPr>
          <w:lang w:val="en-US"/>
        </w:rPr>
      </w:pPr>
      <w:r>
        <w:rPr>
          <w:lang w:val="en-US"/>
        </w:rPr>
        <w:t>We therefore analyzed the social interaction behavior of OXTR</w:t>
      </w:r>
      <w:r w:rsidRPr="0057261E">
        <w:rPr>
          <w:rFonts w:cstheme="minorHAnsi"/>
          <w:vertAlign w:val="superscript"/>
          <w:lang w:val="en-US"/>
        </w:rPr>
        <w:t>Δ</w:t>
      </w:r>
      <w:r w:rsidRPr="0057261E">
        <w:rPr>
          <w:vertAlign w:val="superscript"/>
          <w:lang w:val="en-US"/>
        </w:rPr>
        <w:t>AON</w:t>
      </w:r>
      <w:r>
        <w:rPr>
          <w:lang w:val="en-US"/>
        </w:rPr>
        <w:t xml:space="preserve"> mice hierarchically from the elemental sequences of single self-paced interaction events to their structured positioning in ecologic societies. Specifically, we wondered </w:t>
      </w:r>
      <w:r w:rsidR="00CE54B3">
        <w:rPr>
          <w:lang w:val="en-US"/>
        </w:rPr>
        <w:t>how</w:t>
      </w:r>
      <w:r>
        <w:rPr>
          <w:lang w:val="en-US"/>
        </w:rPr>
        <w:t xml:space="preserve"> these mutants interspersed in a normotypic population </w:t>
      </w:r>
      <w:r w:rsidR="00CE54B3">
        <w:rPr>
          <w:lang w:val="en-US"/>
        </w:rPr>
        <w:t>position themselves in the hierarchy and</w:t>
      </w:r>
      <w:r>
        <w:rPr>
          <w:lang w:val="en-US"/>
        </w:rPr>
        <w:t xml:space="preserve"> enter into rich clubs.</w:t>
      </w:r>
      <w:r w:rsidR="009A65FF">
        <w:rPr>
          <w:lang w:val="en-US"/>
        </w:rPr>
        <w:t xml:space="preserve"> </w:t>
      </w:r>
    </w:p>
    <w:p w14:paraId="7E12B821" w14:textId="4B2C1D2E" w:rsidR="00507B80" w:rsidRDefault="00507B80" w:rsidP="00507B80">
      <w:pPr>
        <w:pStyle w:val="ListParagraph"/>
        <w:rPr>
          <w:color w:val="FF0000"/>
          <w:lang w:val="en-US"/>
        </w:rPr>
      </w:pPr>
    </w:p>
    <w:p w14:paraId="77D976C8" w14:textId="77777777" w:rsidR="00507B80" w:rsidRPr="00507B80" w:rsidRDefault="00507B80" w:rsidP="00507B80">
      <w:pPr>
        <w:pStyle w:val="ListParagraph"/>
        <w:rPr>
          <w:color w:val="FF0000"/>
          <w:lang w:val="en-US"/>
        </w:rPr>
      </w:pPr>
    </w:p>
    <w:p w14:paraId="7275BDD0" w14:textId="77777777" w:rsidR="00650231" w:rsidRDefault="00650231" w:rsidP="00650231">
      <w:pPr>
        <w:pStyle w:val="ListParagraph"/>
        <w:ind w:left="1080"/>
        <w:jc w:val="both"/>
        <w:rPr>
          <w:color w:val="FF0000"/>
          <w:lang w:val="en-US"/>
        </w:rPr>
      </w:pPr>
    </w:p>
    <w:p w14:paraId="28199BC7" w14:textId="77777777" w:rsidR="00507B80" w:rsidRPr="00100674" w:rsidRDefault="00507B80" w:rsidP="00346F2E">
      <w:pPr>
        <w:pStyle w:val="ListParagraph"/>
        <w:ind w:left="360"/>
        <w:jc w:val="both"/>
        <w:rPr>
          <w:color w:val="FF0000"/>
          <w:lang w:val="en-US"/>
        </w:rPr>
      </w:pPr>
    </w:p>
    <w:p w14:paraId="4E01FA5E" w14:textId="4A249F49" w:rsidR="00316B6E" w:rsidRDefault="00316B6E" w:rsidP="00316B6E">
      <w:pPr>
        <w:pStyle w:val="ListParagraph"/>
        <w:numPr>
          <w:ilvl w:val="0"/>
          <w:numId w:val="10"/>
        </w:numPr>
        <w:jc w:val="both"/>
        <w:rPr>
          <w:color w:val="767171" w:themeColor="background2" w:themeShade="80"/>
          <w:sz w:val="14"/>
          <w:lang w:val="en-US"/>
        </w:rPr>
      </w:pPr>
      <w:r>
        <w:rPr>
          <w:color w:val="767171" w:themeColor="background2" w:themeShade="80"/>
          <w:sz w:val="14"/>
          <w:lang w:val="en-US"/>
        </w:rPr>
        <w:t>Not used currently for intro:</w:t>
      </w:r>
    </w:p>
    <w:p w14:paraId="4ECB2E64" w14:textId="7C3D12AA"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Single interactions can served to recognize an individual and obtaining information about its state (stress, emotion, etc). These processes are impaired in people with autism spectrum disorders </w:t>
      </w:r>
    </w:p>
    <w:p w14:paraId="63BF8C17" w14:textId="77777777" w:rsidR="007D2D2B" w:rsidRPr="00316B6E" w:rsidRDefault="007D2D2B" w:rsidP="007D2D2B">
      <w:pPr>
        <w:pStyle w:val="ListParagraph"/>
        <w:numPr>
          <w:ilvl w:val="3"/>
          <w:numId w:val="10"/>
        </w:numPr>
        <w:jc w:val="both"/>
        <w:rPr>
          <w:color w:val="767171" w:themeColor="background2" w:themeShade="80"/>
          <w:sz w:val="14"/>
          <w:lang w:val="en-US"/>
        </w:rPr>
      </w:pPr>
      <w:r w:rsidRPr="00316B6E">
        <w:rPr>
          <w:color w:val="767171" w:themeColor="background2" w:themeShade="80"/>
          <w:sz w:val="14"/>
          <w:lang w:val="en-US"/>
        </w:rPr>
        <w:t>Example gaze.</w:t>
      </w:r>
    </w:p>
    <w:p w14:paraId="466E3F6C"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Animals have to solve similar tasks, but these atomic motifs are hardly known, especially in smaller rodents. In a few studies, however, it has been observed that behavioral motives can be broken down into sequences of short “atomic” elements (Bob </w:t>
      </w:r>
      <w:r w:rsidRPr="00316B6E">
        <w:rPr>
          <w:color w:val="767171" w:themeColor="background2" w:themeShade="80"/>
          <w:sz w:val="14"/>
          <w:lang w:val="en-US"/>
        </w:rPr>
        <w:lastRenderedPageBreak/>
        <w:t xml:space="preserve">Datta etc). </w:t>
      </w:r>
      <w:r w:rsidRPr="00316B6E">
        <w:rPr>
          <w:color w:val="767171" w:themeColor="background2" w:themeShade="80"/>
          <w:sz w:val="14"/>
          <w:lang w:val="en-US"/>
        </w:rPr>
        <w:sym w:font="Wingdings" w:char="F0E0"/>
      </w:r>
      <w:r w:rsidRPr="00316B6E">
        <w:rPr>
          <w:color w:val="767171" w:themeColor="background2" w:themeShade="80"/>
          <w:sz w:val="14"/>
          <w:lang w:val="en-US"/>
        </w:rPr>
        <w:t xml:space="preserve"> Keypoint-MoSeq syllables (from the Datta lab), e.g., </w:t>
      </w:r>
      <w:r w:rsidRPr="00316B6E">
        <w:rPr>
          <w:i/>
          <w:color w:val="767171" w:themeColor="background2" w:themeShade="80"/>
          <w:sz w:val="14"/>
          <w:lang w:val="en-US"/>
        </w:rPr>
        <w:t>Markowitz JE, Gillis WF, Jay M, Wood J, Harris RW, Cieszkowski R, Scott R, Brann D, Koveal D, Kula T, Weinreb C, Osman MAM, Pinto SR, Uchida N, Linderman SW, Sabatini BL, Datta SR. Spontaneous behaviour is structured by reinforcement without explicit reward. Nature. 2023 Feb;614(7946):108-117. doi: 10.1038/s41586-022-05611-2. Epub 2023 Jan 18. PMID: 36653449; PMCID: PMC9892006.</w:t>
      </w:r>
    </w:p>
    <w:p w14:paraId="0E83EFC0" w14:textId="77777777" w:rsidR="007D2D2B" w:rsidRPr="00316B6E" w:rsidRDefault="007D2D2B" w:rsidP="007D2D2B">
      <w:pPr>
        <w:pStyle w:val="ListParagraph"/>
        <w:ind w:left="1800"/>
        <w:jc w:val="both"/>
        <w:rPr>
          <w:color w:val="767171" w:themeColor="background2" w:themeShade="80"/>
          <w:sz w:val="14"/>
          <w:lang w:val="en-US"/>
        </w:rPr>
      </w:pPr>
    </w:p>
    <w:p w14:paraId="7691403C" w14:textId="77777777" w:rsidR="007D2D2B" w:rsidRPr="00316B6E" w:rsidRDefault="007D2D2B" w:rsidP="007D2D2B">
      <w:pPr>
        <w:pStyle w:val="ListParagraph"/>
        <w:numPr>
          <w:ilvl w:val="1"/>
          <w:numId w:val="10"/>
        </w:numPr>
        <w:jc w:val="both"/>
        <w:rPr>
          <w:color w:val="767171" w:themeColor="background2" w:themeShade="80"/>
          <w:sz w:val="14"/>
          <w:lang w:val="en-US"/>
        </w:rPr>
      </w:pPr>
      <w:r w:rsidRPr="00316B6E">
        <w:rPr>
          <w:color w:val="767171" w:themeColor="background2" w:themeShade="80"/>
          <w:sz w:val="14"/>
          <w:lang w:val="en-US"/>
        </w:rPr>
        <w:t>Example at the network level:</w:t>
      </w:r>
    </w:p>
    <w:p w14:paraId="3D5A336F" w14:textId="77777777" w:rsidR="007D2D2B" w:rsidRPr="00316B6E" w:rsidRDefault="007D2D2B" w:rsidP="007D2D2B">
      <w:pPr>
        <w:pStyle w:val="ListParagraph"/>
        <w:numPr>
          <w:ilvl w:val="2"/>
          <w:numId w:val="10"/>
        </w:numPr>
        <w:jc w:val="both"/>
        <w:rPr>
          <w:color w:val="767171" w:themeColor="background2" w:themeShade="80"/>
          <w:sz w:val="14"/>
          <w:lang w:val="en-US"/>
        </w:rPr>
      </w:pPr>
      <w:r w:rsidRPr="00316B6E">
        <w:rPr>
          <w:color w:val="767171" w:themeColor="background2" w:themeShade="80"/>
          <w:sz w:val="14"/>
          <w:lang w:val="en-US"/>
        </w:rPr>
        <w:t xml:space="preserve"> Individuals may invest similar levels of energy in approaching others, yet it can be effective to very different extents. Structured social relationships arise from interactions that are reciprocated by others. Failure in doing so results in being excluded from friendships. The impaired building of such relationships is a hallmark of autism spectrum disorders and can either from an initial lack of interest or if approach is initially preserved, result in frustration and withdrawal from social interactions over time as often observed.</w:t>
      </w:r>
    </w:p>
    <w:p w14:paraId="2206E968" w14:textId="43662A5A" w:rsidR="00100674" w:rsidRPr="00316B6E" w:rsidRDefault="00100674" w:rsidP="00100674">
      <w:pPr>
        <w:jc w:val="both"/>
        <w:rPr>
          <w:color w:val="767171" w:themeColor="background2" w:themeShade="80"/>
          <w:sz w:val="14"/>
          <w:lang w:val="en-US"/>
        </w:rPr>
      </w:pPr>
    </w:p>
    <w:p w14:paraId="4173A6B2" w14:textId="77777777" w:rsidR="00507B80" w:rsidRPr="00316B6E" w:rsidRDefault="00507B80" w:rsidP="00100674">
      <w:pPr>
        <w:jc w:val="both"/>
        <w:rPr>
          <w:color w:val="767171" w:themeColor="background2" w:themeShade="80"/>
          <w:sz w:val="14"/>
          <w:lang w:val="en-US"/>
        </w:rPr>
      </w:pPr>
    </w:p>
    <w:p w14:paraId="6BB69F82" w14:textId="77777777" w:rsidR="001E5354" w:rsidRPr="00316B6E" w:rsidRDefault="00BD3CF6"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These two key features are autism network disorders, but barely captured by current animal models.</w:t>
      </w:r>
      <w:r w:rsidR="009129FA" w:rsidRPr="00316B6E">
        <w:rPr>
          <w:color w:val="767171" w:themeColor="background2" w:themeShade="80"/>
          <w:sz w:val="14"/>
          <w:lang w:val="en-US"/>
        </w:rPr>
        <w:t xml:space="preserve">  </w:t>
      </w:r>
    </w:p>
    <w:p w14:paraId="58122D58" w14:textId="77777777" w:rsidR="001E5354" w:rsidRPr="00316B6E" w:rsidRDefault="001E5354" w:rsidP="006A5F6A">
      <w:pPr>
        <w:jc w:val="both"/>
        <w:rPr>
          <w:color w:val="767171" w:themeColor="background2" w:themeShade="80"/>
          <w:sz w:val="14"/>
          <w:lang w:val="en-US"/>
        </w:rPr>
      </w:pPr>
    </w:p>
    <w:p w14:paraId="4C627132" w14:textId="77777777" w:rsidR="00361C72" w:rsidRPr="00316B6E" w:rsidRDefault="00FD1158" w:rsidP="006A5F6A">
      <w:pPr>
        <w:pStyle w:val="ListParagraph"/>
        <w:numPr>
          <w:ilvl w:val="0"/>
          <w:numId w:val="1"/>
        </w:numPr>
        <w:ind w:left="360"/>
        <w:jc w:val="both"/>
        <w:rPr>
          <w:color w:val="767171" w:themeColor="background2" w:themeShade="80"/>
          <w:sz w:val="14"/>
          <w:lang w:val="en-US"/>
        </w:rPr>
      </w:pPr>
      <w:r w:rsidRPr="00316B6E">
        <w:rPr>
          <w:color w:val="767171" w:themeColor="background2" w:themeShade="80"/>
          <w:sz w:val="14"/>
          <w:lang w:val="en-US"/>
        </w:rPr>
        <w:t>Points that need to introduced:</w:t>
      </w:r>
    </w:p>
    <w:p w14:paraId="779D580A" w14:textId="77777777" w:rsidR="00361C72" w:rsidRPr="00316B6E" w:rsidRDefault="00FD1158"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interaction</w:t>
      </w:r>
    </w:p>
    <w:p w14:paraId="6A475F68" w14:textId="77777777" w:rsidR="001E5354"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Important point that both boosting and k</w:t>
      </w:r>
      <w:r w:rsidR="00602E3F" w:rsidRPr="00316B6E">
        <w:rPr>
          <w:color w:val="767171" w:themeColor="background2" w:themeShade="80"/>
          <w:sz w:val="14"/>
          <w:lang w:val="en-US"/>
        </w:rPr>
        <w:t>n</w:t>
      </w:r>
      <w:r w:rsidRPr="00316B6E">
        <w:rPr>
          <w:color w:val="767171" w:themeColor="background2" w:themeShade="80"/>
          <w:sz w:val="14"/>
          <w:lang w:val="en-US"/>
        </w:rPr>
        <w:t>o</w:t>
      </w:r>
      <w:r w:rsidR="00602E3F" w:rsidRPr="00316B6E">
        <w:rPr>
          <w:color w:val="767171" w:themeColor="background2" w:themeShade="80"/>
          <w:sz w:val="14"/>
          <w:lang w:val="en-US"/>
        </w:rPr>
        <w:t>ck-out</w:t>
      </w:r>
      <w:r w:rsidRPr="00316B6E">
        <w:rPr>
          <w:color w:val="767171" w:themeColor="background2" w:themeShade="80"/>
          <w:sz w:val="14"/>
          <w:lang w:val="en-US"/>
        </w:rPr>
        <w:t xml:space="preserve"> tend to increase </w:t>
      </w:r>
      <w:r w:rsidR="00602E3F" w:rsidRPr="00316B6E">
        <w:rPr>
          <w:color w:val="767171" w:themeColor="background2" w:themeShade="80"/>
          <w:sz w:val="14"/>
          <w:lang w:val="en-US"/>
        </w:rPr>
        <w:t>approach</w:t>
      </w:r>
      <w:r w:rsidRPr="00316B6E">
        <w:rPr>
          <w:color w:val="767171" w:themeColor="background2" w:themeShade="80"/>
          <w:sz w:val="14"/>
          <w:lang w:val="en-US"/>
        </w:rPr>
        <w:t xml:space="preserve"> however not producing that the same effect: recognition</w:t>
      </w:r>
    </w:p>
    <w:p w14:paraId="4F2408A6"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in social sensory processing, focus on olfaction</w:t>
      </w:r>
    </w:p>
    <w:p w14:paraId="346CA96A"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Oxytocin enabled recognition memory</w:t>
      </w:r>
    </w:p>
    <w:p w14:paraId="47AC0A92" w14:textId="77777777" w:rsidR="00361C72" w:rsidRPr="00316B6E" w:rsidRDefault="001E5354" w:rsidP="006A5F6A">
      <w:pPr>
        <w:pStyle w:val="ListParagraph"/>
        <w:numPr>
          <w:ilvl w:val="1"/>
          <w:numId w:val="1"/>
        </w:numPr>
        <w:ind w:left="1080"/>
        <w:jc w:val="both"/>
        <w:rPr>
          <w:color w:val="767171" w:themeColor="background2" w:themeShade="80"/>
          <w:sz w:val="14"/>
          <w:lang w:val="en-US"/>
        </w:rPr>
      </w:pPr>
      <w:r w:rsidRPr="00316B6E">
        <w:rPr>
          <w:color w:val="767171" w:themeColor="background2" w:themeShade="80"/>
          <w:sz w:val="14"/>
          <w:lang w:val="en-US"/>
        </w:rPr>
        <w:t xml:space="preserve">Yet all under reductionist settings: </w:t>
      </w:r>
    </w:p>
    <w:p w14:paraId="2E1E4C52" w14:textId="77777777" w:rsidR="00361C72" w:rsidRPr="00316B6E" w:rsidRDefault="001E5354" w:rsidP="006A5F6A">
      <w:pPr>
        <w:pStyle w:val="ListParagraph"/>
        <w:numPr>
          <w:ilvl w:val="2"/>
          <w:numId w:val="1"/>
        </w:numPr>
        <w:ind w:left="1800"/>
        <w:jc w:val="both"/>
        <w:rPr>
          <w:color w:val="767171" w:themeColor="background2" w:themeShade="80"/>
          <w:sz w:val="14"/>
          <w:lang w:val="en-US"/>
        </w:rPr>
      </w:pPr>
      <w:r w:rsidRPr="00316B6E">
        <w:rPr>
          <w:color w:val="767171" w:themeColor="background2" w:themeShade="80"/>
          <w:sz w:val="14"/>
          <w:lang w:val="en-US"/>
        </w:rPr>
        <w:t>How does this impact social functioning in complex conditions? For social structure? Or are these deficits compensated by</w:t>
      </w:r>
    </w:p>
    <w:p w14:paraId="5B62B1FD"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The ability to sample repeatedly? Or do animals retreat from social interactions as observed in autism spectrum disorder?</w:t>
      </w:r>
    </w:p>
    <w:p w14:paraId="74532CB2" w14:textId="77777777" w:rsidR="00361C72" w:rsidRPr="00316B6E" w:rsidRDefault="001E5354"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Are different domains equally affected like</w:t>
      </w:r>
    </w:p>
    <w:p w14:paraId="35E6972F"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Social rank</w:t>
      </w:r>
    </w:p>
    <w:p w14:paraId="6A42BCEA" w14:textId="77777777" w:rsidR="001E5354" w:rsidRPr="00316B6E" w:rsidRDefault="001E5354" w:rsidP="006A5F6A">
      <w:pPr>
        <w:pStyle w:val="ListParagraph"/>
        <w:numPr>
          <w:ilvl w:val="4"/>
          <w:numId w:val="1"/>
        </w:numPr>
        <w:ind w:left="3240"/>
        <w:jc w:val="both"/>
        <w:rPr>
          <w:color w:val="767171" w:themeColor="background2" w:themeShade="80"/>
          <w:sz w:val="14"/>
          <w:lang w:val="en-US"/>
        </w:rPr>
      </w:pPr>
      <w:r w:rsidRPr="00316B6E">
        <w:rPr>
          <w:color w:val="767171" w:themeColor="background2" w:themeShade="80"/>
          <w:sz w:val="14"/>
          <w:lang w:val="en-US"/>
        </w:rPr>
        <w:t>Membership in self-paced rich clubs that require reciprocal voluntary interactions between two and more animals that have to be built in a society?</w:t>
      </w:r>
    </w:p>
    <w:p w14:paraId="1D564ADB" w14:textId="77777777" w:rsidR="00602E3F" w:rsidRPr="00316B6E" w:rsidRDefault="00602E3F" w:rsidP="006A5F6A">
      <w:pPr>
        <w:pStyle w:val="ListParagraph"/>
        <w:numPr>
          <w:ilvl w:val="3"/>
          <w:numId w:val="1"/>
        </w:numPr>
        <w:ind w:left="2520"/>
        <w:jc w:val="both"/>
        <w:rPr>
          <w:color w:val="767171" w:themeColor="background2" w:themeShade="80"/>
          <w:sz w:val="14"/>
          <w:lang w:val="en-US"/>
        </w:rPr>
      </w:pPr>
      <w:r w:rsidRPr="00316B6E">
        <w:rPr>
          <w:color w:val="767171" w:themeColor="background2" w:themeShade="80"/>
          <w:sz w:val="14"/>
          <w:lang w:val="en-US"/>
        </w:rPr>
        <w:t>Touch here compensation and time effects of genotypes</w:t>
      </w:r>
    </w:p>
    <w:p w14:paraId="128271FA" w14:textId="77777777" w:rsidR="007116DF" w:rsidRPr="00FD1158" w:rsidRDefault="007116DF" w:rsidP="006A5F6A">
      <w:pPr>
        <w:jc w:val="both"/>
        <w:rPr>
          <w:lang w:val="en-US"/>
        </w:rPr>
      </w:pPr>
    </w:p>
    <w:p w14:paraId="315B4310" w14:textId="77777777" w:rsidR="007116DF" w:rsidRPr="00FD1158" w:rsidRDefault="007116DF" w:rsidP="006A5F6A">
      <w:pPr>
        <w:jc w:val="both"/>
        <w:rPr>
          <w:lang w:val="en-US"/>
        </w:rPr>
      </w:pPr>
    </w:p>
    <w:p w14:paraId="15287BFB" w14:textId="77777777" w:rsidR="007116DF" w:rsidRPr="007116DF" w:rsidRDefault="007116DF" w:rsidP="006A5F6A">
      <w:pPr>
        <w:jc w:val="both"/>
        <w:rPr>
          <w:b/>
          <w:lang w:val="en-US"/>
        </w:rPr>
      </w:pPr>
      <w:r w:rsidRPr="007116DF">
        <w:rPr>
          <w:b/>
          <w:lang w:val="en-US"/>
        </w:rPr>
        <w:t>Results</w:t>
      </w:r>
    </w:p>
    <w:p w14:paraId="4D290461" w14:textId="77777777" w:rsidR="007116DF" w:rsidRPr="00D012B6" w:rsidRDefault="00D012B6" w:rsidP="006A5F6A">
      <w:pPr>
        <w:pStyle w:val="ListParagraph"/>
        <w:numPr>
          <w:ilvl w:val="0"/>
          <w:numId w:val="2"/>
        </w:numPr>
        <w:jc w:val="both"/>
        <w:rPr>
          <w:b/>
          <w:lang w:val="en-US"/>
        </w:rPr>
      </w:pPr>
      <w:r w:rsidRPr="00D012B6">
        <w:rPr>
          <w:b/>
          <w:lang w:val="en-US"/>
        </w:rPr>
        <w:t>Dyadic social interactions and their modulation by oxytocin</w:t>
      </w:r>
      <w:r w:rsidR="00E6289F">
        <w:rPr>
          <w:b/>
          <w:lang w:val="en-US"/>
        </w:rPr>
        <w:t>.</w:t>
      </w:r>
    </w:p>
    <w:p w14:paraId="3999DFEB"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5F301CAD" w14:textId="77777777" w:rsidR="00EA120C" w:rsidRDefault="00EA120C" w:rsidP="006A5F6A">
      <w:pPr>
        <w:pStyle w:val="ListParagraph"/>
        <w:numPr>
          <w:ilvl w:val="2"/>
          <w:numId w:val="2"/>
        </w:numPr>
        <w:jc w:val="both"/>
        <w:rPr>
          <w:lang w:val="en-US"/>
        </w:rPr>
      </w:pPr>
      <w:r>
        <w:rPr>
          <w:i/>
          <w:lang w:val="en-US"/>
        </w:rPr>
        <w:t>One key motivation for initial social interactions is to sample information to recognize others</w:t>
      </w:r>
      <w:r w:rsidRPr="00EA120C">
        <w:rPr>
          <w:lang w:val="en-US"/>
        </w:rPr>
        <w:t>.</w:t>
      </w:r>
    </w:p>
    <w:p w14:paraId="53C8FEAD" w14:textId="77777777" w:rsidR="00EA120C" w:rsidRDefault="00EA120C" w:rsidP="006A5F6A">
      <w:pPr>
        <w:pStyle w:val="ListParagraph"/>
        <w:numPr>
          <w:ilvl w:val="2"/>
          <w:numId w:val="2"/>
        </w:numPr>
        <w:jc w:val="both"/>
        <w:rPr>
          <w:lang w:val="en-US"/>
        </w:rPr>
      </w:pPr>
      <w:r>
        <w:rPr>
          <w:i/>
          <w:lang w:val="en-US"/>
        </w:rPr>
        <w:t>Patterns of such social information sampling differ between neurotypic</w:t>
      </w:r>
      <w:r w:rsidR="006A5F6A">
        <w:rPr>
          <w:i/>
          <w:lang w:val="en-US"/>
        </w:rPr>
        <w:t>al</w:t>
      </w:r>
      <w:r>
        <w:rPr>
          <w:i/>
          <w:lang w:val="en-US"/>
        </w:rPr>
        <w:t xml:space="preserve"> individuals and those with deficits in social functioning like autism spectrum disorders</w:t>
      </w:r>
      <w:r w:rsidRPr="00EA120C">
        <w:rPr>
          <w:lang w:val="en-US"/>
        </w:rPr>
        <w:t>.</w:t>
      </w:r>
    </w:p>
    <w:p w14:paraId="60DF06EA" w14:textId="77777777"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67193791" w14:textId="77777777" w:rsidR="009C501F" w:rsidRPr="009C501F" w:rsidRDefault="009C501F" w:rsidP="006A5F6A">
      <w:pPr>
        <w:pStyle w:val="ListParagraph"/>
        <w:numPr>
          <w:ilvl w:val="2"/>
          <w:numId w:val="2"/>
        </w:numPr>
        <w:jc w:val="both"/>
        <w:rPr>
          <w:lang w:val="en-US"/>
        </w:rPr>
      </w:pPr>
      <w:r>
        <w:rPr>
          <w:lang w:val="en-US"/>
        </w:rPr>
        <w:t xml:space="preserve">We therefore tested whether manipulation of oxytocin modulation modifies such </w:t>
      </w:r>
      <w:r w:rsidRPr="0038566B">
        <w:rPr>
          <w:b/>
          <w:lang w:val="en-US"/>
        </w:rPr>
        <w:t>patterned sequences</w:t>
      </w:r>
      <w:r>
        <w:rPr>
          <w:lang w:val="en-US"/>
        </w:rPr>
        <w:t xml:space="preserve"> of sampling during dyadic interaction with novel mice.</w:t>
      </w:r>
    </w:p>
    <w:p w14:paraId="4D75997B" w14:textId="479F3359"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1E8AFD3F" w14:textId="67D52545"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 xml:space="preserve">5 min social interaction sequences with </w:t>
      </w:r>
      <w:r w:rsidR="00867EE6" w:rsidRPr="003D0138">
        <w:rPr>
          <w:color w:val="4472C4" w:themeColor="accent5"/>
          <w:lang w:val="en-US"/>
        </w:rPr>
        <w:t>novel (?)</w:t>
      </w:r>
      <w:r w:rsidR="00201699" w:rsidRPr="003D0138">
        <w:rPr>
          <w:color w:val="4472C4" w:themeColor="accent5"/>
          <w:lang w:val="en-US"/>
        </w:rPr>
        <w:t xml:space="preserve"> </w:t>
      </w:r>
      <w:r w:rsidRPr="003D0138">
        <w:rPr>
          <w:color w:val="4472C4" w:themeColor="accent5"/>
          <w:lang w:val="en-US"/>
        </w:rPr>
        <w:t xml:space="preserve">juvenile C57Bl6 </w:t>
      </w:r>
      <w:r w:rsidR="00201699" w:rsidRPr="003D0138">
        <w:rPr>
          <w:color w:val="4472C4" w:themeColor="accent5"/>
          <w:lang w:val="en-US"/>
        </w:rPr>
        <w:t>mouse</w:t>
      </w:r>
      <w:r w:rsidRPr="003D0138">
        <w:rPr>
          <w:color w:val="4472C4" w:themeColor="accent5"/>
          <w:lang w:val="en-US"/>
        </w:rPr>
        <w:t xml:space="preserve">. </w:t>
      </w:r>
    </w:p>
    <w:p w14:paraId="18AF0035" w14:textId="59F89E19"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Manual behavioral assessment and labeling (BORIS) + comparison with automatic labeling (SimBA). (</w:t>
      </w:r>
      <w:r w:rsidRPr="003D0138">
        <w:rPr>
          <w:i/>
          <w:color w:val="4472C4" w:themeColor="accent5"/>
          <w:lang w:val="en-US"/>
        </w:rPr>
        <w:t xml:space="preserve">see Results_Stand_30052024 </w:t>
      </w:r>
      <w:r w:rsidRPr="003D0138">
        <w:rPr>
          <w:color w:val="4472C4" w:themeColor="accent5"/>
          <w:lang w:val="en-US"/>
        </w:rPr>
        <w:t>from Marcel)</w:t>
      </w:r>
    </w:p>
    <w:p w14:paraId="0E7EA036" w14:textId="31D614CD"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Classification into interaction-states (N2N, pursuit, approach, flank sniffing, anogenital sniffing) and idle (“pause”-states, including digging, grooming, climbing)</w:t>
      </w:r>
    </w:p>
    <w:p w14:paraId="7CE8CFA4" w14:textId="53E2390B" w:rsidR="0038566B" w:rsidRPr="003D0138" w:rsidRDefault="0038566B" w:rsidP="0038566B">
      <w:pPr>
        <w:pStyle w:val="ListParagraph"/>
        <w:numPr>
          <w:ilvl w:val="2"/>
          <w:numId w:val="2"/>
        </w:numPr>
        <w:jc w:val="both"/>
        <w:rPr>
          <w:color w:val="4472C4" w:themeColor="accent5"/>
          <w:lang w:val="en-US"/>
        </w:rPr>
      </w:pPr>
      <w:r w:rsidRPr="003D0138">
        <w:rPr>
          <w:color w:val="4472C4" w:themeColor="accent5"/>
          <w:lang w:val="en-US"/>
        </w:rPr>
        <w:t>Investigation for differences between groups (OXT-R, OXT-R-control, OXT-KO, OXT-KO-control)</w:t>
      </w:r>
    </w:p>
    <w:p w14:paraId="162F0033" w14:textId="7E918B16" w:rsidR="0038566B" w:rsidRPr="006B355B" w:rsidRDefault="00FE68E3" w:rsidP="00FE68E3">
      <w:pPr>
        <w:pStyle w:val="ListParagraph"/>
        <w:numPr>
          <w:ilvl w:val="3"/>
          <w:numId w:val="2"/>
        </w:numPr>
        <w:jc w:val="both"/>
        <w:rPr>
          <w:i/>
          <w:color w:val="FF0000"/>
          <w:lang w:val="en-US"/>
        </w:rPr>
      </w:pPr>
      <w:r w:rsidRPr="003D0138">
        <w:rPr>
          <w:color w:val="4472C4" w:themeColor="accent5"/>
          <w:lang w:val="en-US"/>
        </w:rPr>
        <w:t>States: number, mean duration, total duration</w:t>
      </w:r>
      <w:r w:rsidR="006B355B">
        <w:rPr>
          <w:color w:val="4472C4" w:themeColor="accent5"/>
          <w:lang w:val="en-US"/>
        </w:rPr>
        <w:t xml:space="preserve"> </w:t>
      </w:r>
      <w:r w:rsidR="006B355B" w:rsidRPr="006B355B">
        <w:rPr>
          <w:color w:val="4472C4" w:themeColor="accent5"/>
          <w:lang w:val="en-US"/>
        </w:rPr>
        <w:sym w:font="Wingdings" w:char="F0E0"/>
      </w:r>
      <w:r w:rsidR="006B355B">
        <w:rPr>
          <w:color w:val="4472C4" w:themeColor="accent5"/>
          <w:lang w:val="en-US"/>
        </w:rPr>
        <w:t xml:space="preserve"> </w:t>
      </w:r>
      <w:r w:rsidR="006B355B">
        <w:rPr>
          <w:i/>
          <w:color w:val="FF0000"/>
          <w:lang w:val="en-US"/>
        </w:rPr>
        <w:t>M</w:t>
      </w:r>
      <w:r w:rsidR="006B355B" w:rsidRPr="006B355B">
        <w:rPr>
          <w:i/>
          <w:color w:val="FF0000"/>
          <w:lang w:val="en-US"/>
        </w:rPr>
        <w:t>aybe only supplement?</w:t>
      </w:r>
    </w:p>
    <w:p w14:paraId="32AD4D60" w14:textId="4C597C72" w:rsidR="00FE68E3" w:rsidRPr="003D0138" w:rsidRDefault="00FE68E3" w:rsidP="00FE68E3">
      <w:pPr>
        <w:pStyle w:val="ListParagraph"/>
        <w:numPr>
          <w:ilvl w:val="3"/>
          <w:numId w:val="2"/>
        </w:numPr>
        <w:jc w:val="both"/>
        <w:rPr>
          <w:color w:val="4472C4" w:themeColor="accent5"/>
          <w:lang w:val="en-US"/>
        </w:rPr>
      </w:pPr>
      <w:r w:rsidRPr="003D0138">
        <w:rPr>
          <w:color w:val="4472C4" w:themeColor="accent5"/>
          <w:lang w:val="en-US"/>
        </w:rPr>
        <w:lastRenderedPageBreak/>
        <w:t xml:space="preserve">Transitions: </w:t>
      </w:r>
      <w:r w:rsidR="006B355B">
        <w:rPr>
          <w:color w:val="4472C4" w:themeColor="accent5"/>
          <w:lang w:val="en-US"/>
        </w:rPr>
        <w:t xml:space="preserve">Absolute transitions and </w:t>
      </w:r>
      <w:r w:rsidRPr="003D0138">
        <w:rPr>
          <w:color w:val="4472C4" w:themeColor="accent5"/>
          <w:lang w:val="en-US"/>
        </w:rPr>
        <w:t>transition probabilities</w:t>
      </w:r>
    </w:p>
    <w:p w14:paraId="3BE2FD12" w14:textId="20F65504" w:rsidR="00FE68E3" w:rsidRPr="003D0138" w:rsidRDefault="00FE68E3" w:rsidP="00FE68E3">
      <w:pPr>
        <w:pStyle w:val="ListParagraph"/>
        <w:numPr>
          <w:ilvl w:val="3"/>
          <w:numId w:val="2"/>
        </w:numPr>
        <w:jc w:val="both"/>
        <w:rPr>
          <w:color w:val="4472C4" w:themeColor="accent5"/>
          <w:lang w:val="en-US"/>
        </w:rPr>
      </w:pPr>
      <w:r w:rsidRPr="003D0138">
        <w:rPr>
          <w:color w:val="4472C4" w:themeColor="accent5"/>
          <w:lang w:val="en-US"/>
        </w:rPr>
        <w:t xml:space="preserve">Motifs: </w:t>
      </w:r>
      <w:r w:rsidRPr="003D0138">
        <w:rPr>
          <w:color w:val="4472C4" w:themeColor="accent5"/>
          <w:lang w:val="en-US"/>
        </w:rPr>
        <w:sym w:font="Wingdings" w:char="F0E0"/>
      </w:r>
      <w:r w:rsidRPr="003D0138">
        <w:rPr>
          <w:color w:val="4472C4" w:themeColor="accent5"/>
          <w:lang w:val="en-US"/>
        </w:rPr>
        <w:t xml:space="preserve"> </w:t>
      </w:r>
      <w:r w:rsidR="002F7E9C">
        <w:rPr>
          <w:color w:val="4472C4" w:themeColor="accent5"/>
          <w:lang w:val="en-US"/>
        </w:rPr>
        <w:t>Investigation of the 20 most frequent motifs for motif length 3 and 4, excluding those in which “idle” is an intermediate state</w:t>
      </w:r>
    </w:p>
    <w:p w14:paraId="0565F072" w14:textId="77777777" w:rsidR="008F5E15" w:rsidRDefault="00D012B6" w:rsidP="008F5E15">
      <w:pPr>
        <w:pStyle w:val="ListParagraph"/>
        <w:numPr>
          <w:ilvl w:val="1"/>
          <w:numId w:val="2"/>
        </w:numPr>
        <w:jc w:val="both"/>
        <w:rPr>
          <w:lang w:val="en-US"/>
        </w:rPr>
      </w:pPr>
      <w:r w:rsidRPr="00D012B6">
        <w:rPr>
          <w:i/>
          <w:lang w:val="en-US"/>
        </w:rPr>
        <w:t>Result</w:t>
      </w:r>
      <w:r>
        <w:rPr>
          <w:lang w:val="en-US"/>
        </w:rPr>
        <w:t>:</w:t>
      </w:r>
      <w:r w:rsidR="008F5E15">
        <w:rPr>
          <w:lang w:val="en-US"/>
        </w:rPr>
        <w:t xml:space="preserve"> </w:t>
      </w:r>
    </w:p>
    <w:p w14:paraId="338DDB6D" w14:textId="2DACC6A8" w:rsidR="00D012B6" w:rsidRPr="003D0138" w:rsidRDefault="008F5E15" w:rsidP="008F5E15">
      <w:pPr>
        <w:pStyle w:val="ListParagraph"/>
        <w:ind w:left="1080"/>
        <w:jc w:val="both"/>
        <w:rPr>
          <w:color w:val="4472C4" w:themeColor="accent5"/>
          <w:sz w:val="18"/>
          <w:lang w:val="en-US"/>
        </w:rPr>
      </w:pPr>
      <w:r w:rsidRPr="003D0138">
        <w:rPr>
          <w:i/>
          <w:color w:val="4472C4" w:themeColor="accent5"/>
          <w:sz w:val="18"/>
          <w:lang w:val="en-US"/>
        </w:rPr>
        <w:t>C:\Users\jonathan.reinwald\Dropbox\NoSeMaze ms 1\interactions transitions and motifs</w:t>
      </w:r>
    </w:p>
    <w:p w14:paraId="0B41E002" w14:textId="09B9C3BC" w:rsidR="00FE68E3" w:rsidRPr="003D0138" w:rsidRDefault="0036262C" w:rsidP="00FE68E3">
      <w:pPr>
        <w:pStyle w:val="ListParagraph"/>
        <w:numPr>
          <w:ilvl w:val="2"/>
          <w:numId w:val="2"/>
        </w:numPr>
        <w:jc w:val="both"/>
        <w:rPr>
          <w:color w:val="4472C4" w:themeColor="accent5"/>
          <w:lang w:val="en-US"/>
        </w:rPr>
      </w:pPr>
      <w:r w:rsidRPr="003D0138">
        <w:rPr>
          <w:color w:val="4472C4" w:themeColor="accent5"/>
          <w:lang w:val="en-US"/>
        </w:rPr>
        <w:t xml:space="preserve">States: </w:t>
      </w:r>
    </w:p>
    <w:p w14:paraId="5DE3D234" w14:textId="77777777" w:rsidR="00F66EBA" w:rsidRPr="003D0138" w:rsidRDefault="00F66EBA" w:rsidP="0036262C">
      <w:pPr>
        <w:pStyle w:val="ListParagraph"/>
        <w:numPr>
          <w:ilvl w:val="3"/>
          <w:numId w:val="2"/>
        </w:numPr>
        <w:jc w:val="both"/>
        <w:rPr>
          <w:color w:val="4472C4" w:themeColor="accent5"/>
          <w:lang w:val="en-US"/>
        </w:rPr>
      </w:pPr>
      <w:r w:rsidRPr="003D0138">
        <w:rPr>
          <w:color w:val="4472C4" w:themeColor="accent5"/>
          <w:lang w:val="en-US"/>
        </w:rPr>
        <w:t>OXT-KO vs control:</w:t>
      </w:r>
    </w:p>
    <w:p w14:paraId="3696A77D" w14:textId="1C177DC3" w:rsidR="0036262C" w:rsidRDefault="0036262C" w:rsidP="00F66EBA">
      <w:pPr>
        <w:pStyle w:val="ListParagraph"/>
        <w:numPr>
          <w:ilvl w:val="4"/>
          <w:numId w:val="2"/>
        </w:numPr>
        <w:jc w:val="both"/>
        <w:rPr>
          <w:color w:val="4472C4" w:themeColor="accent5"/>
          <w:lang w:val="en-US"/>
        </w:rPr>
      </w:pPr>
      <w:r w:rsidRPr="003D0138">
        <w:rPr>
          <w:color w:val="4472C4" w:themeColor="accent5"/>
          <w:lang w:val="en-US"/>
        </w:rPr>
        <w:t>No differences in OXT-KO.</w:t>
      </w:r>
    </w:p>
    <w:p w14:paraId="5E2692CA" w14:textId="44208935"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To suppl:</w:t>
      </w:r>
      <w:r>
        <w:rPr>
          <w:color w:val="4472C4" w:themeColor="accent5"/>
          <w:lang w:val="en-US"/>
        </w:rPr>
        <w:t xml:space="preserve"> </w:t>
      </w:r>
      <w:r w:rsidRPr="003D0138">
        <w:rPr>
          <w:color w:val="4472C4" w:themeColor="accent5"/>
          <w:lang w:val="en-US"/>
        </w:rPr>
        <w:t>OXT-R vs control:</w:t>
      </w:r>
    </w:p>
    <w:p w14:paraId="08DA42A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Shorter </w:t>
      </w:r>
      <w:r w:rsidRPr="003D0138">
        <w:rPr>
          <w:b/>
          <w:color w:val="4472C4" w:themeColor="accent5"/>
          <w:lang w:val="en-US"/>
        </w:rPr>
        <w:t>mean duration</w:t>
      </w:r>
      <w:r w:rsidRPr="003D0138">
        <w:rPr>
          <w:color w:val="4472C4" w:themeColor="accent5"/>
          <w:lang w:val="en-US"/>
        </w:rPr>
        <w:t xml:space="preserve"> </w:t>
      </w:r>
      <w:r w:rsidRPr="003D0138">
        <w:rPr>
          <w:b/>
          <w:color w:val="4472C4" w:themeColor="accent5"/>
          <w:lang w:val="en-US"/>
        </w:rPr>
        <w:t>of flank, N2N, approach</w:t>
      </w:r>
      <w:r w:rsidRPr="003D0138">
        <w:rPr>
          <w:color w:val="4472C4" w:themeColor="accent5"/>
          <w:lang w:val="en-US"/>
        </w:rPr>
        <w:t xml:space="preserve"> in OXT-R</w:t>
      </w:r>
    </w:p>
    <w:p w14:paraId="383AB58A"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Higher </w:t>
      </w:r>
      <w:r w:rsidRPr="003D0138">
        <w:rPr>
          <w:b/>
          <w:color w:val="4472C4" w:themeColor="accent5"/>
          <w:lang w:val="en-US"/>
        </w:rPr>
        <w:t>number of approaches</w:t>
      </w:r>
      <w:r w:rsidRPr="003D0138">
        <w:rPr>
          <w:color w:val="4472C4" w:themeColor="accent5"/>
          <w:lang w:val="en-US"/>
        </w:rPr>
        <w:t xml:space="preserve"> in OXT-R</w:t>
      </w:r>
    </w:p>
    <w:p w14:paraId="3F53389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No differences in total duration in OXT-R. </w:t>
      </w:r>
    </w:p>
    <w:p w14:paraId="4C4069C5" w14:textId="77777777" w:rsidR="00750D23" w:rsidRPr="003D0138" w:rsidRDefault="00750D23" w:rsidP="00750D23">
      <w:pPr>
        <w:pStyle w:val="ListParagraph"/>
        <w:numPr>
          <w:ilvl w:val="3"/>
          <w:numId w:val="2"/>
        </w:numPr>
        <w:jc w:val="both"/>
        <w:rPr>
          <w:color w:val="4472C4" w:themeColor="accent5"/>
          <w:lang w:val="en-US"/>
        </w:rPr>
      </w:pPr>
    </w:p>
    <w:p w14:paraId="2F97980E" w14:textId="77777777" w:rsidR="0036262C" w:rsidRPr="003D0138" w:rsidRDefault="0036262C" w:rsidP="0036262C">
      <w:pPr>
        <w:pStyle w:val="ListParagraph"/>
        <w:numPr>
          <w:ilvl w:val="2"/>
          <w:numId w:val="2"/>
        </w:numPr>
        <w:jc w:val="both"/>
        <w:rPr>
          <w:color w:val="4472C4" w:themeColor="accent5"/>
          <w:lang w:val="en-US"/>
        </w:rPr>
      </w:pPr>
      <w:r w:rsidRPr="003D0138">
        <w:rPr>
          <w:color w:val="4472C4" w:themeColor="accent5"/>
          <w:lang w:val="en-US"/>
        </w:rPr>
        <w:t xml:space="preserve">Transitions: </w:t>
      </w:r>
    </w:p>
    <w:p w14:paraId="7C66BA87" w14:textId="79AF9E4A" w:rsidR="008F5E15" w:rsidRPr="003D0138" w:rsidRDefault="008F5E15" w:rsidP="008F5E15">
      <w:pPr>
        <w:pStyle w:val="ListParagraph"/>
        <w:numPr>
          <w:ilvl w:val="3"/>
          <w:numId w:val="2"/>
        </w:numPr>
        <w:jc w:val="both"/>
        <w:rPr>
          <w:color w:val="4472C4" w:themeColor="accent5"/>
          <w:lang w:val="en-US"/>
        </w:rPr>
      </w:pPr>
      <w:r w:rsidRPr="003D0138">
        <w:rPr>
          <w:color w:val="4472C4" w:themeColor="accent5"/>
          <w:lang w:val="en-US"/>
        </w:rPr>
        <w:t>OXT-KO vs control:</w:t>
      </w:r>
    </w:p>
    <w:p w14:paraId="61587178" w14:textId="222C2D6F" w:rsidR="008F5E15" w:rsidRDefault="008F5E15" w:rsidP="008F5E15">
      <w:pPr>
        <w:pStyle w:val="ListParagraph"/>
        <w:numPr>
          <w:ilvl w:val="4"/>
          <w:numId w:val="2"/>
        </w:numPr>
        <w:jc w:val="both"/>
        <w:rPr>
          <w:color w:val="4472C4" w:themeColor="accent5"/>
          <w:lang w:val="en-US"/>
        </w:rPr>
      </w:pPr>
      <w:r w:rsidRPr="003D0138">
        <w:rPr>
          <w:color w:val="4472C4" w:themeColor="accent5"/>
          <w:lang w:val="en-US"/>
        </w:rPr>
        <w:t>No differences.</w:t>
      </w:r>
    </w:p>
    <w:p w14:paraId="595326DA" w14:textId="77777777"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To suppl:</w:t>
      </w:r>
      <w:r>
        <w:rPr>
          <w:color w:val="4472C4" w:themeColor="accent5"/>
          <w:lang w:val="en-US"/>
        </w:rPr>
        <w:t xml:space="preserve"> </w:t>
      </w:r>
      <w:r w:rsidRPr="003D0138">
        <w:rPr>
          <w:color w:val="4472C4" w:themeColor="accent5"/>
          <w:lang w:val="en-US"/>
        </w:rPr>
        <w:t>OXT-R vs control:</w:t>
      </w:r>
    </w:p>
    <w:p w14:paraId="66066265"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More frequent transitions </w:t>
      </w:r>
      <w:r w:rsidRPr="003D0138">
        <w:rPr>
          <w:b/>
          <w:color w:val="4472C4" w:themeColor="accent5"/>
          <w:lang w:val="en-US"/>
        </w:rPr>
        <w:t xml:space="preserve">approach </w:t>
      </w:r>
      <w:r w:rsidRPr="003D0138">
        <w:rPr>
          <w:b/>
          <w:color w:val="4472C4" w:themeColor="accent5"/>
          <w:lang w:val="en-US"/>
        </w:rPr>
        <w:sym w:font="Wingdings" w:char="F0E0"/>
      </w:r>
      <w:r w:rsidRPr="003D0138">
        <w:rPr>
          <w:b/>
          <w:color w:val="4472C4" w:themeColor="accent5"/>
          <w:lang w:val="en-US"/>
        </w:rPr>
        <w:t xml:space="preserve"> N2N and approach </w:t>
      </w:r>
      <w:r w:rsidRPr="003D0138">
        <w:rPr>
          <w:b/>
          <w:color w:val="4472C4" w:themeColor="accent5"/>
          <w:lang w:val="en-US"/>
        </w:rPr>
        <w:sym w:font="Wingdings" w:char="F0E0"/>
      </w:r>
      <w:r w:rsidRPr="003D0138">
        <w:rPr>
          <w:b/>
          <w:color w:val="4472C4" w:themeColor="accent5"/>
          <w:lang w:val="en-US"/>
        </w:rPr>
        <w:t xml:space="preserve"> flank</w:t>
      </w:r>
    </w:p>
    <w:p w14:paraId="13D7CFFF" w14:textId="43291114" w:rsidR="00750D23" w:rsidRPr="00750D23"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Less frequent approach </w:t>
      </w:r>
      <w:r w:rsidRPr="003D0138">
        <w:rPr>
          <w:color w:val="4472C4" w:themeColor="accent5"/>
          <w:lang w:val="en-US"/>
        </w:rPr>
        <w:sym w:font="Wingdings" w:char="F0E0"/>
      </w:r>
      <w:r w:rsidRPr="003D0138">
        <w:rPr>
          <w:color w:val="4472C4" w:themeColor="accent5"/>
          <w:lang w:val="en-US"/>
        </w:rPr>
        <w:t xml:space="preserve"> idle (“pause”)</w:t>
      </w:r>
    </w:p>
    <w:p w14:paraId="3F0AD435" w14:textId="1BC45FDD" w:rsidR="008F5E15" w:rsidRPr="003D0138" w:rsidRDefault="008F5E15" w:rsidP="008F5E15">
      <w:pPr>
        <w:pStyle w:val="ListParagraph"/>
        <w:numPr>
          <w:ilvl w:val="2"/>
          <w:numId w:val="2"/>
        </w:numPr>
        <w:jc w:val="both"/>
        <w:rPr>
          <w:color w:val="4472C4" w:themeColor="accent5"/>
          <w:lang w:val="en-US"/>
        </w:rPr>
      </w:pPr>
      <w:r w:rsidRPr="003D0138">
        <w:rPr>
          <w:color w:val="4472C4" w:themeColor="accent5"/>
          <w:lang w:val="en-US"/>
        </w:rPr>
        <w:t>Motifs:</w:t>
      </w:r>
    </w:p>
    <w:p w14:paraId="64D15D55" w14:textId="670F472B" w:rsidR="00AB72F1" w:rsidRPr="003D0138" w:rsidRDefault="00AB72F1" w:rsidP="00AB72F1">
      <w:pPr>
        <w:pStyle w:val="ListParagraph"/>
        <w:numPr>
          <w:ilvl w:val="3"/>
          <w:numId w:val="2"/>
        </w:numPr>
        <w:jc w:val="both"/>
        <w:rPr>
          <w:color w:val="4472C4" w:themeColor="accent5"/>
          <w:lang w:val="en-US"/>
        </w:rPr>
      </w:pPr>
      <w:r w:rsidRPr="003D0138">
        <w:rPr>
          <w:color w:val="4472C4" w:themeColor="accent5"/>
          <w:lang w:val="en-US"/>
        </w:rPr>
        <w:t>OXT-KO vs control:</w:t>
      </w:r>
    </w:p>
    <w:p w14:paraId="7FE3A944" w14:textId="77777777" w:rsidR="00750D23" w:rsidRDefault="00AB72F1" w:rsidP="00750D23">
      <w:pPr>
        <w:pStyle w:val="ListParagraph"/>
        <w:numPr>
          <w:ilvl w:val="4"/>
          <w:numId w:val="2"/>
        </w:numPr>
        <w:jc w:val="both"/>
        <w:rPr>
          <w:color w:val="4472C4" w:themeColor="accent5"/>
          <w:lang w:val="en-US"/>
        </w:rPr>
      </w:pPr>
      <w:r w:rsidRPr="003D0138">
        <w:rPr>
          <w:color w:val="4472C4" w:themeColor="accent5"/>
          <w:lang w:val="en-US"/>
        </w:rPr>
        <w:t>No differences.</w:t>
      </w:r>
    </w:p>
    <w:p w14:paraId="6021CEAA" w14:textId="1F5BFA40" w:rsidR="00750D23" w:rsidRPr="003D0138" w:rsidRDefault="00750D23" w:rsidP="00750D23">
      <w:pPr>
        <w:pStyle w:val="ListParagraph"/>
        <w:numPr>
          <w:ilvl w:val="3"/>
          <w:numId w:val="2"/>
        </w:numPr>
        <w:jc w:val="both"/>
        <w:rPr>
          <w:color w:val="4472C4" w:themeColor="accent5"/>
          <w:lang w:val="en-US"/>
        </w:rPr>
      </w:pPr>
      <w:r w:rsidRPr="00750D23">
        <w:rPr>
          <w:i/>
          <w:color w:val="4472C4" w:themeColor="accent5"/>
          <w:lang w:val="en-US"/>
        </w:rPr>
        <w:t xml:space="preserve">To suppl: </w:t>
      </w:r>
      <w:r w:rsidRPr="003D0138">
        <w:rPr>
          <w:color w:val="4472C4" w:themeColor="accent5"/>
          <w:lang w:val="en-US"/>
        </w:rPr>
        <w:t>OXT-R vs control:</w:t>
      </w:r>
    </w:p>
    <w:p w14:paraId="0C022A20"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 xml:space="preserve">Length 3: </w:t>
      </w:r>
    </w:p>
    <w:p w14:paraId="4A16C359" w14:textId="77777777" w:rsidR="00750D23" w:rsidRPr="003D0138" w:rsidRDefault="00750D23" w:rsidP="00750D23">
      <w:pPr>
        <w:pStyle w:val="ListParagraph"/>
        <w:ind w:left="3240"/>
        <w:jc w:val="both"/>
        <w:rPr>
          <w:color w:val="4472C4" w:themeColor="accent5"/>
          <w:lang w:val="en-US"/>
        </w:rPr>
      </w:pPr>
      <w:r w:rsidRPr="003D0138">
        <w:rPr>
          <w:color w:val="4472C4" w:themeColor="accent5"/>
          <w:lang w:val="en-US"/>
        </w:rPr>
        <w:t>Idle/approach/flank and idle/approach/N2N are more frequent, idle/approach/idle is less frequent</w:t>
      </w:r>
    </w:p>
    <w:p w14:paraId="6651103C" w14:textId="77777777" w:rsidR="00750D23" w:rsidRPr="003D0138" w:rsidRDefault="00750D23" w:rsidP="00750D23">
      <w:pPr>
        <w:pStyle w:val="ListParagraph"/>
        <w:numPr>
          <w:ilvl w:val="4"/>
          <w:numId w:val="2"/>
        </w:numPr>
        <w:jc w:val="both"/>
        <w:rPr>
          <w:color w:val="4472C4" w:themeColor="accent5"/>
          <w:lang w:val="en-US"/>
        </w:rPr>
      </w:pPr>
      <w:r w:rsidRPr="003D0138">
        <w:rPr>
          <w:color w:val="4472C4" w:themeColor="accent5"/>
          <w:lang w:val="en-US"/>
        </w:rPr>
        <w:t>Length 4:</w:t>
      </w:r>
    </w:p>
    <w:p w14:paraId="4EE8C502" w14:textId="77777777" w:rsidR="00750D23" w:rsidRPr="003D0138" w:rsidRDefault="00750D23" w:rsidP="00750D23">
      <w:pPr>
        <w:pStyle w:val="ListParagraph"/>
        <w:ind w:left="3240"/>
        <w:jc w:val="both"/>
        <w:rPr>
          <w:color w:val="4472C4" w:themeColor="accent5"/>
          <w:lang w:val="en-US"/>
        </w:rPr>
      </w:pPr>
      <w:r w:rsidRPr="003D0138">
        <w:rPr>
          <w:color w:val="4472C4" w:themeColor="accent5"/>
          <w:lang w:val="en-US"/>
        </w:rPr>
        <w:t>idle/appr/N2N/flank, idle/appr/N2N/idle, idle/appr/ano/idle, idle/appr/flank/ano more frequent</w:t>
      </w:r>
    </w:p>
    <w:p w14:paraId="7A81C50C" w14:textId="7DC66E68" w:rsidR="00AB72F1" w:rsidRPr="003D0138" w:rsidRDefault="00AB72F1" w:rsidP="00AB72F1">
      <w:pPr>
        <w:pStyle w:val="ListParagraph"/>
        <w:numPr>
          <w:ilvl w:val="4"/>
          <w:numId w:val="2"/>
        </w:numPr>
        <w:jc w:val="both"/>
        <w:rPr>
          <w:color w:val="4472C4" w:themeColor="accent5"/>
          <w:lang w:val="en-US"/>
        </w:rPr>
      </w:pPr>
    </w:p>
    <w:p w14:paraId="6427B2F9" w14:textId="11BCD459"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142B1CDF" w14:textId="4F07C623" w:rsidR="00AB72F1" w:rsidRPr="00026CD4" w:rsidRDefault="00750D23" w:rsidP="00AB72F1">
      <w:pPr>
        <w:pStyle w:val="ListParagraph"/>
        <w:numPr>
          <w:ilvl w:val="2"/>
          <w:numId w:val="2"/>
        </w:numPr>
        <w:jc w:val="both"/>
        <w:rPr>
          <w:lang w:val="en-US"/>
        </w:rPr>
      </w:pPr>
      <w:r w:rsidRPr="00026CD4">
        <w:rPr>
          <w:lang w:val="en-US"/>
        </w:rPr>
        <w:t>Preserved motifs in social exploration behavior of</w:t>
      </w:r>
      <w:r w:rsidR="00AB72F1" w:rsidRPr="00026CD4">
        <w:rPr>
          <w:lang w:val="en-US"/>
        </w:rPr>
        <w:t xml:space="preserve"> OXT-KO in the AON.</w:t>
      </w:r>
    </w:p>
    <w:p w14:paraId="26BEEFDA" w14:textId="77777777" w:rsidR="00750D23" w:rsidRPr="00026CD4" w:rsidRDefault="00750D23" w:rsidP="006B355B">
      <w:pPr>
        <w:pStyle w:val="ListParagraph"/>
        <w:numPr>
          <w:ilvl w:val="2"/>
          <w:numId w:val="2"/>
        </w:numPr>
        <w:jc w:val="both"/>
        <w:rPr>
          <w:lang w:val="en-US"/>
        </w:rPr>
      </w:pPr>
      <w:r w:rsidRPr="00026CD4">
        <w:rPr>
          <w:lang w:val="en-US"/>
        </w:rPr>
        <w:t>Yet, OXT can modulate exploration behavior:</w:t>
      </w:r>
    </w:p>
    <w:p w14:paraId="6EAF6E94" w14:textId="77777777" w:rsidR="00750D23" w:rsidRPr="00026CD4" w:rsidRDefault="00AB72F1" w:rsidP="00750D23">
      <w:pPr>
        <w:pStyle w:val="ListParagraph"/>
        <w:numPr>
          <w:ilvl w:val="3"/>
          <w:numId w:val="2"/>
        </w:numPr>
        <w:jc w:val="both"/>
        <w:rPr>
          <w:lang w:val="en-US"/>
        </w:rPr>
      </w:pPr>
      <w:r w:rsidRPr="00026CD4">
        <w:rPr>
          <w:lang w:val="en-US"/>
        </w:rPr>
        <w:t xml:space="preserve">Active OXT-release </w:t>
      </w:r>
      <w:r w:rsidR="006B355B" w:rsidRPr="00026CD4">
        <w:rPr>
          <w:lang w:val="en-US"/>
        </w:rPr>
        <w:t xml:space="preserve">in the PVN of the HYP </w:t>
      </w:r>
      <w:r w:rsidRPr="00026CD4">
        <w:rPr>
          <w:lang w:val="en-US"/>
        </w:rPr>
        <w:t xml:space="preserve">with its </w:t>
      </w:r>
      <w:r w:rsidR="006B355B" w:rsidRPr="00026CD4">
        <w:rPr>
          <w:lang w:val="en-US"/>
        </w:rPr>
        <w:t xml:space="preserve">wide-spread </w:t>
      </w:r>
      <w:r w:rsidRPr="00026CD4">
        <w:rPr>
          <w:lang w:val="en-US"/>
        </w:rPr>
        <w:t>whole-brain effects drives animals to more active exploration sequence</w:t>
      </w:r>
      <w:r w:rsidR="00E3118A" w:rsidRPr="00026CD4">
        <w:rPr>
          <w:lang w:val="en-US"/>
        </w:rPr>
        <w:t>s</w:t>
      </w:r>
      <w:r w:rsidR="006B355B" w:rsidRPr="00026CD4">
        <w:rPr>
          <w:lang w:val="en-US"/>
        </w:rPr>
        <w:t>. These are characterized by more frequent transitions from approach to N2N and flank</w:t>
      </w:r>
      <w:r w:rsidR="00E3118A" w:rsidRPr="00026CD4">
        <w:rPr>
          <w:lang w:val="en-US"/>
        </w:rPr>
        <w:t xml:space="preserve">. </w:t>
      </w:r>
      <w:r w:rsidRPr="00026CD4">
        <w:rPr>
          <w:lang w:val="en-US"/>
        </w:rPr>
        <w:t xml:space="preserve">Further, they return less frequent from an approach state to pauses. </w:t>
      </w:r>
    </w:p>
    <w:p w14:paraId="75659F95" w14:textId="0604514B" w:rsidR="00AB72F1" w:rsidRPr="00026CD4" w:rsidRDefault="006B355B" w:rsidP="00750D23">
      <w:pPr>
        <w:pStyle w:val="ListParagraph"/>
        <w:numPr>
          <w:ilvl w:val="3"/>
          <w:numId w:val="2"/>
        </w:numPr>
        <w:jc w:val="both"/>
        <w:rPr>
          <w:lang w:val="en-US"/>
        </w:rPr>
      </w:pPr>
      <w:r w:rsidRPr="00026CD4">
        <w:rPr>
          <w:lang w:val="en-US"/>
        </w:rPr>
        <w:t>This is also reflect</w:t>
      </w:r>
      <w:r w:rsidR="00F0641D" w:rsidRPr="00026CD4">
        <w:rPr>
          <w:lang w:val="en-US"/>
        </w:rPr>
        <w:t>ed</w:t>
      </w:r>
      <w:r w:rsidRPr="00026CD4">
        <w:rPr>
          <w:lang w:val="en-US"/>
        </w:rPr>
        <w:t xml:space="preserve"> in more frequent motifs that describe a typical exp</w:t>
      </w:r>
      <w:r w:rsidR="003A124E" w:rsidRPr="00026CD4">
        <w:rPr>
          <w:lang w:val="en-US"/>
        </w:rPr>
        <w:t>l</w:t>
      </w:r>
      <w:r w:rsidRPr="00026CD4">
        <w:rPr>
          <w:lang w:val="en-US"/>
        </w:rPr>
        <w:t xml:space="preserve">oration sequence, e.g., idle, approach, N2N or idle, approach, flank. </w:t>
      </w:r>
      <w:r w:rsidR="00AB72F1" w:rsidRPr="00026CD4">
        <w:rPr>
          <w:lang w:val="en-US"/>
        </w:rPr>
        <w:t xml:space="preserve">The </w:t>
      </w:r>
      <w:r w:rsidRPr="00026CD4">
        <w:rPr>
          <w:lang w:val="en-US"/>
        </w:rPr>
        <w:t>duration of the exploration states is</w:t>
      </w:r>
      <w:r w:rsidR="00AB72F1" w:rsidRPr="00026CD4">
        <w:rPr>
          <w:lang w:val="en-US"/>
        </w:rPr>
        <w:t xml:space="preserve"> sometime</w:t>
      </w:r>
      <w:r w:rsidRPr="00026CD4">
        <w:rPr>
          <w:lang w:val="en-US"/>
        </w:rPr>
        <w:t>s</w:t>
      </w:r>
      <w:r w:rsidR="00AB72F1" w:rsidRPr="00026CD4">
        <w:rPr>
          <w:lang w:val="en-US"/>
        </w:rPr>
        <w:t xml:space="preserve"> shorter. In summary, oxytocin release triggers a more active engagement in exploration. </w:t>
      </w:r>
    </w:p>
    <w:p w14:paraId="3CE0DBB9" w14:textId="77777777" w:rsidR="00D569C8" w:rsidRDefault="00D569C8" w:rsidP="006A5F6A">
      <w:pPr>
        <w:jc w:val="both"/>
        <w:rPr>
          <w:lang w:val="en-US"/>
        </w:rPr>
      </w:pPr>
    </w:p>
    <w:p w14:paraId="6209D425" w14:textId="5A064062" w:rsidR="00D012B6" w:rsidRDefault="00D569C8" w:rsidP="006A5F6A">
      <w:pPr>
        <w:jc w:val="both"/>
        <w:rPr>
          <w:lang w:val="en-US"/>
        </w:rPr>
      </w:pPr>
      <w:r>
        <w:rPr>
          <w:noProof/>
          <w:lang w:eastAsia="de-DE"/>
        </w:rPr>
        <w:lastRenderedPageBreak/>
        <w:drawing>
          <wp:inline distT="0" distB="0" distL="0" distR="0" wp14:anchorId="5241F00C" wp14:editId="59FBE9CC">
            <wp:extent cx="4212131" cy="459209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2131" cy="4592091"/>
                    </a:xfrm>
                    <a:prstGeom prst="rect">
                      <a:avLst/>
                    </a:prstGeom>
                  </pic:spPr>
                </pic:pic>
              </a:graphicData>
            </a:graphic>
          </wp:inline>
        </w:drawing>
      </w:r>
    </w:p>
    <w:p w14:paraId="32603229" w14:textId="3A0ADBF9" w:rsidR="00D569C8" w:rsidRDefault="00D569C8" w:rsidP="006A5F6A">
      <w:pPr>
        <w:jc w:val="both"/>
        <w:rPr>
          <w:lang w:val="en-US"/>
        </w:rPr>
      </w:pPr>
    </w:p>
    <w:p w14:paraId="4DA5B3FA" w14:textId="6D05D0E4" w:rsidR="00D569C8" w:rsidRPr="00AB72F1" w:rsidRDefault="00D569C8" w:rsidP="006A5F6A">
      <w:pPr>
        <w:jc w:val="both"/>
        <w:rPr>
          <w:lang w:val="en-US"/>
        </w:rPr>
      </w:pPr>
      <w:r>
        <w:rPr>
          <w:noProof/>
          <w:lang w:eastAsia="de-DE"/>
        </w:rPr>
        <w:lastRenderedPageBreak/>
        <w:drawing>
          <wp:inline distT="0" distB="0" distL="0" distR="0" wp14:anchorId="132BB989" wp14:editId="1F3CC714">
            <wp:extent cx="5021290" cy="5800055"/>
            <wp:effectExtent l="0" t="0" r="825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7149" cy="5806823"/>
                    </a:xfrm>
                    <a:prstGeom prst="rect">
                      <a:avLst/>
                    </a:prstGeom>
                  </pic:spPr>
                </pic:pic>
              </a:graphicData>
            </a:graphic>
          </wp:inline>
        </w:drawing>
      </w:r>
    </w:p>
    <w:p w14:paraId="429DC546" w14:textId="77777777" w:rsidR="00AD48B5" w:rsidRPr="00D012B6" w:rsidRDefault="00AD48B5" w:rsidP="006A5F6A">
      <w:pPr>
        <w:jc w:val="both"/>
        <w:rPr>
          <w:lang w:val="en-US"/>
        </w:rPr>
      </w:pPr>
    </w:p>
    <w:p w14:paraId="4FBA59CF" w14:textId="77777777" w:rsidR="007116DF" w:rsidRPr="00D012B6" w:rsidRDefault="00D012B6" w:rsidP="006A5F6A">
      <w:pPr>
        <w:pStyle w:val="ListParagraph"/>
        <w:numPr>
          <w:ilvl w:val="0"/>
          <w:numId w:val="2"/>
        </w:numPr>
        <w:jc w:val="both"/>
        <w:rPr>
          <w:b/>
          <w:lang w:val="en-US"/>
        </w:rPr>
      </w:pPr>
      <w:r w:rsidRPr="00D012B6">
        <w:rPr>
          <w:b/>
          <w:lang w:val="en-US"/>
        </w:rPr>
        <w:t>Non-invasive sensor-rich tracking of mouse colonies</w:t>
      </w:r>
      <w:r w:rsidR="00E6289F">
        <w:rPr>
          <w:b/>
          <w:lang w:val="en-US"/>
        </w:rPr>
        <w:t>.</w:t>
      </w:r>
    </w:p>
    <w:p w14:paraId="3B142E32" w14:textId="77777777" w:rsidR="00DA0123" w:rsidRDefault="00EA120C" w:rsidP="006A5F6A">
      <w:pPr>
        <w:pStyle w:val="ListParagraph"/>
        <w:numPr>
          <w:ilvl w:val="1"/>
          <w:numId w:val="2"/>
        </w:numPr>
        <w:jc w:val="both"/>
        <w:rPr>
          <w:lang w:val="en-US"/>
        </w:rPr>
      </w:pPr>
      <w:r w:rsidRPr="00EA120C">
        <w:rPr>
          <w:i/>
          <w:lang w:val="en-US"/>
        </w:rPr>
        <w:t>Starting point</w:t>
      </w:r>
      <w:r>
        <w:rPr>
          <w:lang w:val="en-US"/>
        </w:rPr>
        <w:t>:</w:t>
      </w:r>
      <w:r w:rsidR="00DA0123">
        <w:rPr>
          <w:lang w:val="en-US"/>
        </w:rPr>
        <w:t xml:space="preserve"> </w:t>
      </w:r>
    </w:p>
    <w:p w14:paraId="103CFF65" w14:textId="77777777" w:rsidR="00EA120C" w:rsidRDefault="00DA0123" w:rsidP="006A5F6A">
      <w:pPr>
        <w:pStyle w:val="ListParagraph"/>
        <w:numPr>
          <w:ilvl w:val="2"/>
          <w:numId w:val="2"/>
        </w:numPr>
        <w:jc w:val="both"/>
        <w:rPr>
          <w:lang w:val="en-US"/>
        </w:rPr>
      </w:pPr>
      <w:r w:rsidRPr="00DA0123">
        <w:rPr>
          <w:lang w:val="en-US"/>
        </w:rPr>
        <w:t>OXTR</w:t>
      </w:r>
      <w:r w:rsidRPr="00DA0123">
        <w:rPr>
          <w:rFonts w:cstheme="minorHAnsi"/>
          <w:vertAlign w:val="superscript"/>
          <w:lang w:val="en-US"/>
        </w:rPr>
        <w:t>Δ</w:t>
      </w:r>
      <w:r w:rsidRPr="00DA0123">
        <w:rPr>
          <w:vertAlign w:val="superscript"/>
          <w:lang w:val="en-US"/>
        </w:rPr>
        <w:t>AON</w:t>
      </w:r>
      <w:r>
        <w:rPr>
          <w:lang w:val="en-US"/>
        </w:rPr>
        <w:t xml:space="preserve"> results in a loss of preference for familiar mice in a standard recognition test in single housed mice under standard lab conditions. Yet, it is not clear whether enrichment and the opportunity to sample conspecifics would compensate the phenotype. Such compensation by enrichment is many times observed and a major concern of standard animal testing. </w:t>
      </w:r>
    </w:p>
    <w:p w14:paraId="0F1E8742" w14:textId="77777777" w:rsidR="00D012B6" w:rsidRDefault="006A5F6A" w:rsidP="006A5F6A">
      <w:pPr>
        <w:pStyle w:val="ListParagraph"/>
        <w:numPr>
          <w:ilvl w:val="1"/>
          <w:numId w:val="2"/>
        </w:numPr>
        <w:jc w:val="both"/>
        <w:rPr>
          <w:lang w:val="en-US"/>
        </w:rPr>
      </w:pPr>
      <w:r>
        <w:rPr>
          <w:i/>
          <w:lang w:val="en-US"/>
        </w:rPr>
        <w:t>Goal</w:t>
      </w:r>
      <w:r w:rsidR="00D012B6">
        <w:rPr>
          <w:lang w:val="en-US"/>
        </w:rPr>
        <w:t>:</w:t>
      </w:r>
    </w:p>
    <w:p w14:paraId="21379FFB" w14:textId="3652648C" w:rsidR="006A5F6A" w:rsidRDefault="006A5F6A" w:rsidP="006A5F6A">
      <w:pPr>
        <w:pStyle w:val="ListParagraph"/>
        <w:numPr>
          <w:ilvl w:val="2"/>
          <w:numId w:val="2"/>
        </w:numPr>
        <w:jc w:val="both"/>
        <w:rPr>
          <w:lang w:val="en-US"/>
        </w:rPr>
      </w:pPr>
      <w:r>
        <w:rPr>
          <w:i/>
          <w:lang w:val="en-US"/>
        </w:rPr>
        <w:t>We therefore established a non-invasive sensor</w:t>
      </w:r>
      <w:r w:rsidRPr="006A5F6A">
        <w:rPr>
          <w:lang w:val="en-US"/>
        </w:rPr>
        <w:t>-</w:t>
      </w:r>
      <w:r>
        <w:rPr>
          <w:lang w:val="en-US"/>
        </w:rPr>
        <w:t xml:space="preserve">rich maze in </w:t>
      </w:r>
      <w:r w:rsidR="00AA5674">
        <w:rPr>
          <w:lang w:val="en-US"/>
        </w:rPr>
        <w:t>which groups of 9-10</w:t>
      </w:r>
      <w:r>
        <w:rPr>
          <w:lang w:val="en-US"/>
        </w:rPr>
        <w:t xml:space="preserve"> mice lived continuously for rounds of three weeks.</w:t>
      </w:r>
    </w:p>
    <w:p w14:paraId="02D3EA7D" w14:textId="5A5886BD" w:rsidR="007116DF" w:rsidRPr="00757948" w:rsidRDefault="00757948" w:rsidP="00757948">
      <w:pPr>
        <w:jc w:val="both"/>
        <w:rPr>
          <w:lang w:val="en-US"/>
        </w:rPr>
      </w:pPr>
      <w:r w:rsidRPr="00757948">
        <w:rPr>
          <w:b/>
          <w:lang w:val="en-US"/>
        </w:rPr>
        <w:t>3b.</w:t>
      </w:r>
      <w:r w:rsidRPr="00757948">
        <w:rPr>
          <w:b/>
          <w:lang w:val="en-US"/>
        </w:rPr>
        <w:tab/>
        <w:t xml:space="preserve"> [Integrate with  3.] </w:t>
      </w:r>
      <w:r w:rsidR="00E6289F" w:rsidRPr="00757948">
        <w:rPr>
          <w:b/>
          <w:lang w:val="en-US"/>
        </w:rPr>
        <w:t xml:space="preserve">Normal non-social olfactory learning of </w:t>
      </w:r>
      <w:r w:rsidR="00D012B6" w:rsidRPr="00757948">
        <w:rPr>
          <w:b/>
          <w:lang w:val="en-US"/>
        </w:rPr>
        <w:t>OXTR</w:t>
      </w:r>
      <w:r w:rsidR="00D012B6" w:rsidRPr="00757948">
        <w:rPr>
          <w:rFonts w:cstheme="minorHAnsi"/>
          <w:b/>
          <w:vertAlign w:val="superscript"/>
          <w:lang w:val="en-US"/>
        </w:rPr>
        <w:t>Δ</w:t>
      </w:r>
      <w:r w:rsidR="00D012B6" w:rsidRPr="00757948">
        <w:rPr>
          <w:b/>
          <w:vertAlign w:val="superscript"/>
          <w:lang w:val="en-US"/>
        </w:rPr>
        <w:t>AON</w:t>
      </w:r>
      <w:r w:rsidR="00D012B6" w:rsidRPr="00757948">
        <w:rPr>
          <w:b/>
          <w:lang w:val="en-US"/>
        </w:rPr>
        <w:t xml:space="preserve"> </w:t>
      </w:r>
      <w:r w:rsidR="00E6289F" w:rsidRPr="00757948">
        <w:rPr>
          <w:b/>
          <w:lang w:val="en-US"/>
        </w:rPr>
        <w:t>mice in the NoSeMaze.</w:t>
      </w:r>
    </w:p>
    <w:p w14:paraId="16D7607B"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5F9D0276" w14:textId="77777777" w:rsidR="006A5F6A" w:rsidRDefault="006A5F6A" w:rsidP="006A5F6A">
      <w:pPr>
        <w:pStyle w:val="ListParagraph"/>
        <w:numPr>
          <w:ilvl w:val="2"/>
          <w:numId w:val="2"/>
        </w:numPr>
        <w:jc w:val="both"/>
        <w:rPr>
          <w:lang w:val="en-US"/>
        </w:rPr>
      </w:pPr>
      <w:r w:rsidRPr="00681187">
        <w:rPr>
          <w:lang w:val="en-US"/>
        </w:rPr>
        <w:lastRenderedPageBreak/>
        <w:t>We first tested the prediction that</w:t>
      </w:r>
      <w:r>
        <w:rPr>
          <w:i/>
          <w:lang w:val="en-US"/>
        </w:rPr>
        <w:t xml:space="preserve"> </w:t>
      </w:r>
      <w:r w:rsidRPr="00DA0123">
        <w:rPr>
          <w:lang w:val="en-US"/>
        </w:rPr>
        <w:t>OXTR</w:t>
      </w:r>
      <w:r w:rsidRPr="00DA0123">
        <w:rPr>
          <w:rFonts w:cstheme="minorHAnsi"/>
          <w:vertAlign w:val="superscript"/>
          <w:lang w:val="en-US"/>
        </w:rPr>
        <w:t>Δ</w:t>
      </w:r>
      <w:r w:rsidRPr="00DA0123">
        <w:rPr>
          <w:vertAlign w:val="superscript"/>
          <w:lang w:val="en-US"/>
        </w:rPr>
        <w:t>AON</w:t>
      </w:r>
      <w:r w:rsidRPr="00DA0123">
        <w:rPr>
          <w:lang w:val="en-US"/>
        </w:rPr>
        <w:t xml:space="preserve"> mice</w:t>
      </w:r>
      <w:r>
        <w:rPr>
          <w:lang w:val="en-US"/>
        </w:rPr>
        <w:t xml:space="preserve"> would learn and perform non-social delayed stimulus outcome learning normally as </w:t>
      </w:r>
      <w:r w:rsidR="005657D1">
        <w:rPr>
          <w:lang w:val="en-US"/>
        </w:rPr>
        <w:t xml:space="preserve">the </w:t>
      </w:r>
      <w:r w:rsidR="00524EB4">
        <w:rPr>
          <w:lang w:val="en-US"/>
        </w:rPr>
        <w:t>reinforcement learning</w:t>
      </w:r>
      <w:r>
        <w:rPr>
          <w:lang w:val="en-US"/>
        </w:rPr>
        <w:t xml:space="preserve"> is modulated by other mechanisms than oxytocin.</w:t>
      </w:r>
    </w:p>
    <w:p w14:paraId="2574470E" w14:textId="3F5466C5"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056E28D2" w14:textId="66A52236" w:rsidR="00657FA6" w:rsidRPr="00026CD4" w:rsidRDefault="00681187" w:rsidP="00641842">
      <w:pPr>
        <w:pStyle w:val="ListParagraph"/>
        <w:numPr>
          <w:ilvl w:val="2"/>
          <w:numId w:val="2"/>
        </w:numPr>
        <w:jc w:val="both"/>
        <w:rPr>
          <w:lang w:val="en-US"/>
        </w:rPr>
      </w:pPr>
      <w:r w:rsidRPr="00026CD4">
        <w:rPr>
          <w:lang w:val="en-US"/>
        </w:rPr>
        <w:t>For that, we asked whether OXTR</w:t>
      </w:r>
      <w:r w:rsidRPr="00026CD4">
        <w:rPr>
          <w:rFonts w:cstheme="minorHAnsi"/>
          <w:vertAlign w:val="superscript"/>
          <w:lang w:val="en-US"/>
        </w:rPr>
        <w:t>Δ</w:t>
      </w:r>
      <w:r w:rsidRPr="00026CD4">
        <w:rPr>
          <w:vertAlign w:val="superscript"/>
          <w:lang w:val="en-US"/>
        </w:rPr>
        <w:t>AON</w:t>
      </w:r>
      <w:r w:rsidRPr="00026CD4">
        <w:rPr>
          <w:lang w:val="en-US"/>
        </w:rPr>
        <w:t xml:space="preserve"> mice differ in performance at the lick port. We assessed </w:t>
      </w:r>
      <w:r w:rsidR="00657FA6" w:rsidRPr="00026CD4">
        <w:rPr>
          <w:lang w:val="en-US"/>
        </w:rPr>
        <w:t xml:space="preserve">several parameters: </w:t>
      </w:r>
      <w:r w:rsidR="00641842" w:rsidRPr="00026CD4">
        <w:rPr>
          <w:lang w:val="en-US"/>
        </w:rPr>
        <w:t>pre-CS lick rate, CS+ modulation max, CS- modulation min, CS+/- switch latencies at rev. 2-4, correct hit rate, correct rejection rate</w:t>
      </w:r>
    </w:p>
    <w:p w14:paraId="78D6A3EC" w14:textId="4A753AFE"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0E6504CF" w14:textId="55D2EFD6" w:rsidR="00E46AE6" w:rsidRPr="00641842" w:rsidRDefault="00681187" w:rsidP="00E46AE6">
      <w:pPr>
        <w:pStyle w:val="ListParagraph"/>
        <w:numPr>
          <w:ilvl w:val="2"/>
          <w:numId w:val="2"/>
        </w:numPr>
        <w:jc w:val="both"/>
        <w:rPr>
          <w:color w:val="4472C4" w:themeColor="accent5"/>
          <w:lang w:val="en-US"/>
        </w:rPr>
      </w:pPr>
      <w:r w:rsidRPr="00641842">
        <w:rPr>
          <w:color w:val="4472C4" w:themeColor="accent5"/>
          <w:lang w:val="en-US"/>
        </w:rPr>
        <w:t xml:space="preserve">Statistics: </w:t>
      </w:r>
      <w:r w:rsidR="00E46AE6" w:rsidRPr="00641842">
        <w:rPr>
          <w:color w:val="4472C4" w:themeColor="accent5"/>
          <w:lang w:val="en-US"/>
        </w:rPr>
        <w:t xml:space="preserve">Permutation test and LME (accounting for the repetitive factor) between WT and </w:t>
      </w:r>
      <w:r w:rsidR="00641842" w:rsidRPr="00641842">
        <w:rPr>
          <w:color w:val="4472C4" w:themeColor="accent5"/>
          <w:lang w:val="en-US"/>
        </w:rPr>
        <w:t>OXTR</w:t>
      </w:r>
      <w:r w:rsidR="00641842" w:rsidRPr="00641842">
        <w:rPr>
          <w:rFonts w:cstheme="minorHAnsi"/>
          <w:color w:val="4472C4" w:themeColor="accent5"/>
          <w:vertAlign w:val="superscript"/>
          <w:lang w:val="en-US"/>
        </w:rPr>
        <w:t>Δ</w:t>
      </w:r>
      <w:r w:rsidR="00641842" w:rsidRPr="00641842">
        <w:rPr>
          <w:color w:val="4472C4" w:themeColor="accent5"/>
          <w:vertAlign w:val="superscript"/>
          <w:lang w:val="en-US"/>
        </w:rPr>
        <w:t>AON</w:t>
      </w:r>
      <w:r w:rsidR="00641842" w:rsidRPr="00641842">
        <w:rPr>
          <w:color w:val="4472C4" w:themeColor="accent5"/>
          <w:lang w:val="en-US"/>
        </w:rPr>
        <w:t xml:space="preserve"> </w:t>
      </w:r>
      <w:r w:rsidR="00E46AE6" w:rsidRPr="00641842">
        <w:rPr>
          <w:color w:val="4472C4" w:themeColor="accent5"/>
          <w:lang w:val="en-US"/>
        </w:rPr>
        <w:t>mice.</w:t>
      </w:r>
    </w:p>
    <w:p w14:paraId="5D5B8BA5" w14:textId="11180BC9" w:rsidR="00D012B6" w:rsidRDefault="00D012B6" w:rsidP="006A5F6A">
      <w:pPr>
        <w:pStyle w:val="ListParagraph"/>
        <w:numPr>
          <w:ilvl w:val="1"/>
          <w:numId w:val="2"/>
        </w:numPr>
        <w:jc w:val="both"/>
        <w:rPr>
          <w:lang w:val="en-US"/>
        </w:rPr>
      </w:pPr>
      <w:r w:rsidRPr="00D012B6">
        <w:rPr>
          <w:i/>
          <w:lang w:val="en-US"/>
        </w:rPr>
        <w:t>Result</w:t>
      </w:r>
      <w:r>
        <w:rPr>
          <w:lang w:val="en-US"/>
        </w:rPr>
        <w:t>:</w:t>
      </w:r>
    </w:p>
    <w:p w14:paraId="135B81FF" w14:textId="1A2118BB" w:rsidR="00E46AE6" w:rsidRDefault="00641842" w:rsidP="00641842">
      <w:pPr>
        <w:pStyle w:val="ListParagraph"/>
        <w:numPr>
          <w:ilvl w:val="2"/>
          <w:numId w:val="2"/>
        </w:numPr>
        <w:jc w:val="both"/>
        <w:rPr>
          <w:color w:val="4472C4" w:themeColor="accent5"/>
          <w:lang w:val="en-US"/>
        </w:rPr>
      </w:pPr>
      <w:r>
        <w:rPr>
          <w:color w:val="4472C4" w:themeColor="accent5"/>
          <w:lang w:val="en-US"/>
        </w:rPr>
        <w:t>LME: No differences in</w:t>
      </w:r>
      <w:r w:rsidR="005D56F5" w:rsidRPr="00641842">
        <w:rPr>
          <w:color w:val="4472C4" w:themeColor="accent5"/>
          <w:lang w:val="en-US"/>
        </w:rPr>
        <w:t xml:space="preserve"> </w:t>
      </w:r>
      <w:r w:rsidR="005D56F5" w:rsidRPr="00641842">
        <w:rPr>
          <w:b/>
          <w:color w:val="4472C4" w:themeColor="accent5"/>
          <w:lang w:val="en-US"/>
        </w:rPr>
        <w:t xml:space="preserve">correct_rejection_rate, correct_hit_rate, </w:t>
      </w:r>
      <w:r w:rsidR="00E46AE6" w:rsidRPr="00641842">
        <w:rPr>
          <w:b/>
          <w:color w:val="4472C4" w:themeColor="accent5"/>
          <w:lang w:val="en-US"/>
        </w:rPr>
        <w:t>baseline_rate_mean_omitfirst</w:t>
      </w:r>
      <w:r w:rsidR="00E46AE6" w:rsidRPr="00641842">
        <w:rPr>
          <w:color w:val="4472C4" w:themeColor="accent5"/>
          <w:lang w:val="en-US"/>
        </w:rPr>
        <w:t xml:space="preserve">, </w:t>
      </w:r>
      <w:r w:rsidR="005D56F5" w:rsidRPr="00641842">
        <w:rPr>
          <w:color w:val="4472C4" w:themeColor="accent5"/>
          <w:lang w:val="en-US"/>
        </w:rPr>
        <w:t>cs_minus_modulation_min</w:t>
      </w:r>
      <w:r w:rsidR="00536EFB" w:rsidRPr="00641842">
        <w:rPr>
          <w:color w:val="4472C4" w:themeColor="accent5"/>
          <w:lang w:val="en-US"/>
        </w:rPr>
        <w:t>, cs_plus</w:t>
      </w:r>
      <w:r>
        <w:rPr>
          <w:color w:val="4472C4" w:themeColor="accent5"/>
          <w:lang w:val="en-US"/>
        </w:rPr>
        <w:t>/minus</w:t>
      </w:r>
      <w:r w:rsidR="00536EFB" w:rsidRPr="00641842">
        <w:rPr>
          <w:color w:val="4472C4" w:themeColor="accent5"/>
          <w:lang w:val="en-US"/>
        </w:rPr>
        <w:t>_switch_latency_at_cs_rev2/3/4</w:t>
      </w:r>
    </w:p>
    <w:p w14:paraId="2356A633" w14:textId="1BE1D549" w:rsidR="00641842" w:rsidRDefault="00641842" w:rsidP="00641842">
      <w:pPr>
        <w:pStyle w:val="ListParagraph"/>
        <w:numPr>
          <w:ilvl w:val="2"/>
          <w:numId w:val="2"/>
        </w:numPr>
        <w:jc w:val="both"/>
        <w:rPr>
          <w:color w:val="4472C4" w:themeColor="accent5"/>
          <w:lang w:val="en-US"/>
        </w:rPr>
      </w:pPr>
      <w:r>
        <w:rPr>
          <w:color w:val="4472C4" w:themeColor="accent5"/>
          <w:lang w:val="en-US"/>
        </w:rPr>
        <w:t xml:space="preserve">Higher CS+ modulation peak in </w:t>
      </w:r>
      <w:r w:rsidRPr="00641842">
        <w:rPr>
          <w:color w:val="4472C4" w:themeColor="accent5"/>
          <w:lang w:val="en-US"/>
        </w:rPr>
        <w:t>OXTR</w:t>
      </w:r>
      <w:r w:rsidRPr="00641842">
        <w:rPr>
          <w:rFonts w:cstheme="minorHAnsi"/>
          <w:color w:val="4472C4" w:themeColor="accent5"/>
          <w:vertAlign w:val="superscript"/>
          <w:lang w:val="en-US"/>
        </w:rPr>
        <w:t>Δ</w:t>
      </w:r>
      <w:r w:rsidRPr="00641842">
        <w:rPr>
          <w:color w:val="4472C4" w:themeColor="accent5"/>
          <w:vertAlign w:val="superscript"/>
          <w:lang w:val="en-US"/>
        </w:rPr>
        <w:t>AON</w:t>
      </w:r>
      <w:r w:rsidRPr="00641842">
        <w:rPr>
          <w:color w:val="4472C4" w:themeColor="accent5"/>
          <w:lang w:val="en-US"/>
        </w:rPr>
        <w:t xml:space="preserve"> mice</w:t>
      </w:r>
      <w:r>
        <w:rPr>
          <w:color w:val="4472C4" w:themeColor="accent5"/>
          <w:lang w:val="en-US"/>
        </w:rPr>
        <w:t xml:space="preserve"> than in WT mice. </w:t>
      </w:r>
    </w:p>
    <w:p w14:paraId="41C011BC" w14:textId="077D5AA0" w:rsidR="00641842" w:rsidRPr="00641842" w:rsidRDefault="00641842" w:rsidP="00641842">
      <w:pPr>
        <w:pStyle w:val="ListParagraph"/>
        <w:numPr>
          <w:ilvl w:val="2"/>
          <w:numId w:val="2"/>
        </w:numPr>
        <w:jc w:val="both"/>
        <w:rPr>
          <w:i/>
          <w:color w:val="FF0000"/>
          <w:lang w:val="en-US"/>
        </w:rPr>
      </w:pPr>
      <w:r w:rsidRPr="00641842">
        <w:rPr>
          <w:i/>
          <w:color w:val="FF0000"/>
          <w:lang w:val="en-US"/>
        </w:rPr>
        <w:t>Should we do multiple compa</w:t>
      </w:r>
      <w:r w:rsidR="00D2591E">
        <w:rPr>
          <w:i/>
          <w:color w:val="FF0000"/>
          <w:lang w:val="en-US"/>
        </w:rPr>
        <w:t>rison correction here, than the higher CS+ modulation max in</w:t>
      </w:r>
      <w:r w:rsidR="00D2591E" w:rsidRPr="00D2591E">
        <w:rPr>
          <w:i/>
          <w:color w:val="FF0000"/>
          <w:lang w:val="en-US"/>
        </w:rPr>
        <w:t xml:space="preserve"> OXTR</w:t>
      </w:r>
      <w:r w:rsidR="00D2591E" w:rsidRPr="00D2591E">
        <w:rPr>
          <w:rFonts w:cstheme="minorHAnsi"/>
          <w:i/>
          <w:color w:val="FF0000"/>
          <w:vertAlign w:val="superscript"/>
          <w:lang w:val="en-US"/>
        </w:rPr>
        <w:t>Δ</w:t>
      </w:r>
      <w:r w:rsidR="00D2591E" w:rsidRPr="00D2591E">
        <w:rPr>
          <w:i/>
          <w:color w:val="FF0000"/>
          <w:vertAlign w:val="superscript"/>
          <w:lang w:val="en-US"/>
        </w:rPr>
        <w:t>AON</w:t>
      </w:r>
      <w:r w:rsidR="00D2591E" w:rsidRPr="00D2591E">
        <w:rPr>
          <w:i/>
          <w:color w:val="FF0000"/>
          <w:lang w:val="en-US"/>
        </w:rPr>
        <w:t xml:space="preserve"> mice </w:t>
      </w:r>
      <w:r w:rsidR="00D2591E">
        <w:rPr>
          <w:i/>
          <w:color w:val="FF0000"/>
          <w:lang w:val="en-US"/>
        </w:rPr>
        <w:t>(ii.</w:t>
      </w:r>
      <w:r w:rsidR="00D2591E" w:rsidRPr="00D2591E">
        <w:rPr>
          <w:i/>
          <w:color w:val="FF0000"/>
          <w:lang w:val="en-US"/>
        </w:rPr>
        <w:t>)</w:t>
      </w:r>
      <w:r w:rsidR="00D2591E">
        <w:rPr>
          <w:i/>
          <w:color w:val="FF0000"/>
          <w:lang w:val="en-US"/>
        </w:rPr>
        <w:t xml:space="preserve"> </w:t>
      </w:r>
      <w:r w:rsidRPr="00641842">
        <w:rPr>
          <w:i/>
          <w:color w:val="FF0000"/>
          <w:lang w:val="en-US"/>
        </w:rPr>
        <w:t>would not survive</w:t>
      </w:r>
      <w:r>
        <w:rPr>
          <w:i/>
          <w:color w:val="FF0000"/>
          <w:lang w:val="en-US"/>
        </w:rPr>
        <w:t>? Is it of interest at all, or should we focus on the performance (correct rej./hit rate and if necessary the switch latencies?)</w:t>
      </w:r>
    </w:p>
    <w:p w14:paraId="1C091CF9" w14:textId="6FF662BE"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5A37055D" w14:textId="26C3ADF1" w:rsidR="00641842" w:rsidRPr="00026CD4" w:rsidRDefault="00641842" w:rsidP="00641842">
      <w:pPr>
        <w:pStyle w:val="ListParagraph"/>
        <w:numPr>
          <w:ilvl w:val="2"/>
          <w:numId w:val="2"/>
        </w:numPr>
        <w:jc w:val="both"/>
        <w:rPr>
          <w:lang w:val="en-US"/>
        </w:rPr>
      </w:pPr>
      <w:r w:rsidRPr="00026CD4">
        <w:rPr>
          <w:lang w:val="en-US"/>
        </w:rPr>
        <w:t>The lack of difference in performance and learning parameters (as quantified with the switch latencies) between WT and OXTR</w:t>
      </w:r>
      <w:r w:rsidRPr="00026CD4">
        <w:rPr>
          <w:rFonts w:cstheme="minorHAnsi"/>
          <w:vertAlign w:val="superscript"/>
          <w:lang w:val="en-US"/>
        </w:rPr>
        <w:t>Δ</w:t>
      </w:r>
      <w:r w:rsidRPr="00026CD4">
        <w:rPr>
          <w:vertAlign w:val="superscript"/>
          <w:lang w:val="en-US"/>
        </w:rPr>
        <w:t>AON</w:t>
      </w:r>
      <w:r w:rsidRPr="00026CD4">
        <w:rPr>
          <w:lang w:val="en-US"/>
        </w:rPr>
        <w:t xml:space="preserve"> mice confirms proper olfactory functioning in non-social tasks.</w:t>
      </w:r>
    </w:p>
    <w:p w14:paraId="3BF4CAEC" w14:textId="49A3823A" w:rsidR="00641842" w:rsidRPr="00026CD4" w:rsidRDefault="00641842" w:rsidP="00641842">
      <w:pPr>
        <w:pStyle w:val="ListParagraph"/>
        <w:numPr>
          <w:ilvl w:val="2"/>
          <w:numId w:val="2"/>
        </w:numPr>
        <w:jc w:val="both"/>
        <w:rPr>
          <w:lang w:val="en-US"/>
        </w:rPr>
      </w:pPr>
      <w:r w:rsidRPr="00026CD4">
        <w:rPr>
          <w:lang w:val="en-US"/>
        </w:rPr>
        <w:t>(Higher CS+ modulation peak could be interpreted as a higher reward sensitivity in OXTR</w:t>
      </w:r>
      <w:r w:rsidRPr="00026CD4">
        <w:rPr>
          <w:rFonts w:cstheme="minorHAnsi"/>
          <w:vertAlign w:val="superscript"/>
          <w:lang w:val="en-US"/>
        </w:rPr>
        <w:t>Δ</w:t>
      </w:r>
      <w:r w:rsidRPr="00026CD4">
        <w:rPr>
          <w:vertAlign w:val="superscript"/>
          <w:lang w:val="en-US"/>
        </w:rPr>
        <w:t>AON</w:t>
      </w:r>
      <w:r w:rsidRPr="00026CD4">
        <w:rPr>
          <w:lang w:val="en-US"/>
        </w:rPr>
        <w:t xml:space="preserve"> mice.)</w:t>
      </w:r>
    </w:p>
    <w:p w14:paraId="6BA61E6D" w14:textId="77777777" w:rsidR="003C071E" w:rsidRPr="006431B4" w:rsidRDefault="003C071E" w:rsidP="006A5F6A">
      <w:pPr>
        <w:jc w:val="both"/>
        <w:rPr>
          <w:noProof/>
          <w:lang w:val="en-US" w:eastAsia="de-DE"/>
        </w:rPr>
      </w:pPr>
    </w:p>
    <w:p w14:paraId="24A942BE" w14:textId="3F6B3D72" w:rsidR="00D012B6" w:rsidRDefault="003C071E" w:rsidP="006A5F6A">
      <w:pPr>
        <w:jc w:val="both"/>
        <w:rPr>
          <w:lang w:val="en-US"/>
        </w:rPr>
      </w:pPr>
      <w:r>
        <w:rPr>
          <w:noProof/>
          <w:lang w:eastAsia="de-DE"/>
        </w:rPr>
        <w:lastRenderedPageBreak/>
        <w:drawing>
          <wp:inline distT="0" distB="0" distL="0" distR="0" wp14:anchorId="39D465B5" wp14:editId="01C988ED">
            <wp:extent cx="5240216" cy="471457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6656" cy="4720371"/>
                    </a:xfrm>
                    <a:prstGeom prst="rect">
                      <a:avLst/>
                    </a:prstGeom>
                  </pic:spPr>
                </pic:pic>
              </a:graphicData>
            </a:graphic>
          </wp:inline>
        </w:drawing>
      </w:r>
    </w:p>
    <w:p w14:paraId="10210C91" w14:textId="094EE102" w:rsidR="003C071E" w:rsidRDefault="003C071E" w:rsidP="006A5F6A">
      <w:pPr>
        <w:jc w:val="both"/>
        <w:rPr>
          <w:lang w:val="en-US"/>
        </w:rPr>
      </w:pPr>
    </w:p>
    <w:p w14:paraId="321AC60C" w14:textId="5BDD894B" w:rsidR="003C071E" w:rsidRDefault="003C071E" w:rsidP="006A5F6A">
      <w:pPr>
        <w:jc w:val="both"/>
        <w:rPr>
          <w:lang w:val="en-US"/>
        </w:rPr>
      </w:pPr>
      <w:r>
        <w:rPr>
          <w:noProof/>
          <w:lang w:eastAsia="de-DE"/>
        </w:rPr>
        <w:lastRenderedPageBreak/>
        <w:drawing>
          <wp:inline distT="0" distB="0" distL="0" distR="0" wp14:anchorId="5CE8DA23" wp14:editId="6718C655">
            <wp:extent cx="5037266" cy="7727473"/>
            <wp:effectExtent l="0" t="0" r="0"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129" cy="7730331"/>
                    </a:xfrm>
                    <a:prstGeom prst="rect">
                      <a:avLst/>
                    </a:prstGeom>
                  </pic:spPr>
                </pic:pic>
              </a:graphicData>
            </a:graphic>
          </wp:inline>
        </w:drawing>
      </w:r>
    </w:p>
    <w:p w14:paraId="7D6803E7" w14:textId="77777777" w:rsidR="00E93596" w:rsidRDefault="00E93596" w:rsidP="006A5F6A">
      <w:pPr>
        <w:jc w:val="both"/>
        <w:rPr>
          <w:lang w:val="en-US"/>
        </w:rPr>
      </w:pPr>
    </w:p>
    <w:p w14:paraId="0C72350A" w14:textId="31728048" w:rsidR="00E6289F" w:rsidRPr="00E6289F" w:rsidRDefault="00E6289F" w:rsidP="006A5F6A">
      <w:pPr>
        <w:pStyle w:val="ListParagraph"/>
        <w:numPr>
          <w:ilvl w:val="0"/>
          <w:numId w:val="2"/>
        </w:numPr>
        <w:jc w:val="both"/>
        <w:rPr>
          <w:lang w:val="en-US"/>
        </w:rPr>
      </w:pPr>
      <w:r>
        <w:rPr>
          <w:b/>
          <w:lang w:val="en-US"/>
        </w:rPr>
        <w:t>OXTR</w:t>
      </w:r>
      <w:r w:rsidRPr="00D012B6">
        <w:rPr>
          <w:rFonts w:cstheme="minorHAnsi"/>
          <w:b/>
          <w:vertAlign w:val="superscript"/>
          <w:lang w:val="en-US"/>
        </w:rPr>
        <w:t>Δ</w:t>
      </w:r>
      <w:r w:rsidRPr="00D012B6">
        <w:rPr>
          <w:b/>
          <w:vertAlign w:val="superscript"/>
          <w:lang w:val="en-US"/>
        </w:rPr>
        <w:t>AON</w:t>
      </w:r>
      <w:r>
        <w:rPr>
          <w:b/>
          <w:lang w:val="en-US"/>
        </w:rPr>
        <w:t xml:space="preserve"> mice normalize </w:t>
      </w:r>
      <w:r w:rsidR="00E93596">
        <w:rPr>
          <w:b/>
          <w:lang w:val="en-US"/>
        </w:rPr>
        <w:t xml:space="preserve">their social rank </w:t>
      </w:r>
      <w:r>
        <w:rPr>
          <w:b/>
          <w:lang w:val="en-US"/>
        </w:rPr>
        <w:t>over time.</w:t>
      </w:r>
    </w:p>
    <w:p w14:paraId="14697516" w14:textId="77777777"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CBD862A" w14:textId="77777777" w:rsidR="00547C81" w:rsidRDefault="00547C81" w:rsidP="00547C81">
      <w:pPr>
        <w:pStyle w:val="ListParagraph"/>
        <w:numPr>
          <w:ilvl w:val="2"/>
          <w:numId w:val="2"/>
        </w:numPr>
        <w:jc w:val="both"/>
        <w:rPr>
          <w:lang w:val="en-US"/>
        </w:rPr>
      </w:pPr>
      <w:r>
        <w:rPr>
          <w:lang w:val="en-US"/>
        </w:rPr>
        <w:t xml:space="preserve">Social networks can build on different bases. </w:t>
      </w:r>
    </w:p>
    <w:p w14:paraId="7DD0C36F" w14:textId="2B4A8B91" w:rsidR="00547C81" w:rsidRDefault="00547C81" w:rsidP="00547C81">
      <w:pPr>
        <w:pStyle w:val="ListParagraph"/>
        <w:numPr>
          <w:ilvl w:val="2"/>
          <w:numId w:val="2"/>
        </w:numPr>
        <w:jc w:val="both"/>
        <w:rPr>
          <w:lang w:val="en-US"/>
        </w:rPr>
      </w:pPr>
      <w:r>
        <w:rPr>
          <w:lang w:val="en-US"/>
        </w:rPr>
        <w:lastRenderedPageBreak/>
        <w:t xml:space="preserve">For instances, social interactions based on self-paced mutual approaches are voluntary behaviors and are further confined by the fact that even though </w:t>
      </w:r>
      <w:r w:rsidR="00B46B81">
        <w:rPr>
          <w:lang w:val="en-US"/>
        </w:rPr>
        <w:t xml:space="preserve">one </w:t>
      </w:r>
      <w:r>
        <w:rPr>
          <w:lang w:val="en-US"/>
        </w:rPr>
        <w:t>may act, it cannot request that the other will also approach later. Only if these behaviors occur regularly animals express a volitional mutual interaction.</w:t>
      </w:r>
    </w:p>
    <w:p w14:paraId="4CE672C8" w14:textId="77777777" w:rsidR="00547C81" w:rsidRDefault="00547C81" w:rsidP="00547C81">
      <w:pPr>
        <w:pStyle w:val="ListParagraph"/>
        <w:numPr>
          <w:ilvl w:val="3"/>
          <w:numId w:val="2"/>
        </w:numPr>
        <w:jc w:val="both"/>
        <w:rPr>
          <w:lang w:val="en-US"/>
        </w:rPr>
      </w:pPr>
      <w:r>
        <w:rPr>
          <w:lang w:val="en-US"/>
        </w:rPr>
        <w:t xml:space="preserve">As such animals may show similar numbers of approaches to others in societies to any animal in the colony without preference (random behavior) that may not lead to relations (i.e. mutual relation) </w:t>
      </w:r>
    </w:p>
    <w:p w14:paraId="3FCE4D6E" w14:textId="4424A20E" w:rsidR="00547C81" w:rsidRDefault="00547C81" w:rsidP="00547C81">
      <w:pPr>
        <w:pStyle w:val="ListParagraph"/>
        <w:numPr>
          <w:ilvl w:val="3"/>
          <w:numId w:val="2"/>
        </w:numPr>
        <w:jc w:val="both"/>
        <w:rPr>
          <w:lang w:val="en-US"/>
        </w:rPr>
      </w:pPr>
      <w:r>
        <w:rPr>
          <w:lang w:val="en-US"/>
        </w:rPr>
        <w:t xml:space="preserve">or they target specific animals, but those do not respond in the same manner, again failing to build mutual relations </w:t>
      </w:r>
      <w:r w:rsidRPr="00547C81">
        <w:rPr>
          <w:color w:val="FF0000"/>
          <w:lang w:val="en-US"/>
        </w:rPr>
        <w:t>[Corentin where and how can we completely show this? What do we already have? What would we still need?</w:t>
      </w:r>
      <w:r w:rsidR="00A94D55">
        <w:rPr>
          <w:color w:val="FF0000"/>
          <w:lang w:val="en-US"/>
        </w:rPr>
        <w:t xml:space="preserve">-&gt; </w:t>
      </w:r>
      <w:r w:rsidR="00A94D55" w:rsidRPr="00A94D55">
        <w:rPr>
          <w:b/>
          <w:color w:val="00B050"/>
          <w:lang w:val="en-US"/>
        </w:rPr>
        <w:t>Boxplot showing the portion of symmetric approaches as a function of mutant/wt/RC? We already for that for the RC</w:t>
      </w:r>
      <w:r w:rsidR="00A94D55">
        <w:rPr>
          <w:b/>
          <w:color w:val="00B050"/>
          <w:lang w:val="en-US"/>
        </w:rPr>
        <w:t>?</w:t>
      </w:r>
      <w:r w:rsidRPr="00547C81">
        <w:rPr>
          <w:color w:val="FF0000"/>
          <w:lang w:val="en-US"/>
        </w:rPr>
        <w:t>]</w:t>
      </w:r>
      <w:r>
        <w:rPr>
          <w:color w:val="FF0000"/>
          <w:lang w:val="en-US"/>
        </w:rPr>
        <w:t xml:space="preserve"> </w:t>
      </w:r>
      <w:r>
        <w:rPr>
          <w:lang w:val="en-US"/>
        </w:rPr>
        <w:t>We will come back to this type of interaction later.</w:t>
      </w:r>
    </w:p>
    <w:p w14:paraId="687D4894" w14:textId="77777777" w:rsidR="00547C81" w:rsidRDefault="00547C81" w:rsidP="00547C81">
      <w:pPr>
        <w:pStyle w:val="ListParagraph"/>
        <w:numPr>
          <w:ilvl w:val="2"/>
          <w:numId w:val="2"/>
        </w:numPr>
        <w:jc w:val="both"/>
        <w:rPr>
          <w:lang w:val="en-US"/>
        </w:rPr>
      </w:pPr>
      <w:r>
        <w:rPr>
          <w:lang w:val="en-US"/>
        </w:rPr>
        <w:t xml:space="preserve">Social encounters can be also incidental. For instance, animals incidentally meet in the tube and a decision has to be made which one lets the other pass and thus subordinates. The emerging hierarchy network will reflect the internal state of the animal, but also the sensing of the other with specific features or memories </w:t>
      </w:r>
      <w:r w:rsidRPr="00547C81">
        <w:rPr>
          <w:color w:val="FF0000"/>
          <w:lang w:val="en-US"/>
        </w:rPr>
        <w:t>[do we need to get into this? Would be much easier to avoid this distinction]</w:t>
      </w:r>
      <w:r>
        <w:rPr>
          <w:lang w:val="en-US"/>
        </w:rPr>
        <w:t xml:space="preserve">. As behaviors have stability, transitive dyadic hierarchy networks emerge that reflect social rank. </w:t>
      </w:r>
    </w:p>
    <w:p w14:paraId="29564AE1" w14:textId="77777777" w:rsidR="00547C81" w:rsidRDefault="00547C81" w:rsidP="00547C81">
      <w:pPr>
        <w:pStyle w:val="ListParagraph"/>
        <w:numPr>
          <w:ilvl w:val="2"/>
          <w:numId w:val="2"/>
        </w:numPr>
        <w:jc w:val="both"/>
        <w:rPr>
          <w:lang w:val="en-US"/>
        </w:rPr>
      </w:pPr>
      <w:r>
        <w:rPr>
          <w:lang w:val="en-US"/>
        </w:rPr>
        <w:t>As the chemosensory signals may play variable roles in the two behaviors</w:t>
      </w:r>
      <w:r w:rsidR="0003672B">
        <w:rPr>
          <w:lang w:val="en-US"/>
        </w:rPr>
        <w:t xml:space="preserve">, deficits observed of </w:t>
      </w:r>
      <w:r w:rsidR="0003672B" w:rsidRPr="00DA0123">
        <w:rPr>
          <w:lang w:val="en-US"/>
        </w:rPr>
        <w:t>OXTR</w:t>
      </w:r>
      <w:r w:rsidR="0003672B" w:rsidRPr="00DA0123">
        <w:rPr>
          <w:rFonts w:cstheme="minorHAnsi"/>
          <w:vertAlign w:val="superscript"/>
          <w:lang w:val="en-US"/>
        </w:rPr>
        <w:t>Δ</w:t>
      </w:r>
      <w:r w:rsidR="0003672B" w:rsidRPr="00DA0123">
        <w:rPr>
          <w:vertAlign w:val="superscript"/>
          <w:lang w:val="en-US"/>
        </w:rPr>
        <w:t>AON</w:t>
      </w:r>
      <w:r w:rsidR="0003672B" w:rsidRPr="00DA0123">
        <w:rPr>
          <w:lang w:val="en-US"/>
        </w:rPr>
        <w:t xml:space="preserve"> mice</w:t>
      </w:r>
      <w:r w:rsidR="0003672B">
        <w:rPr>
          <w:lang w:val="en-US"/>
        </w:rPr>
        <w:t xml:space="preserve"> may vastly differ.</w:t>
      </w:r>
    </w:p>
    <w:p w14:paraId="6E836FE7" w14:textId="1A51F3AF" w:rsidR="00D012B6" w:rsidRDefault="00D012B6" w:rsidP="006A5F6A">
      <w:pPr>
        <w:pStyle w:val="ListParagraph"/>
        <w:numPr>
          <w:ilvl w:val="1"/>
          <w:numId w:val="2"/>
        </w:numPr>
        <w:jc w:val="both"/>
        <w:rPr>
          <w:lang w:val="en-US"/>
        </w:rPr>
      </w:pPr>
      <w:r w:rsidRPr="00D012B6">
        <w:rPr>
          <w:i/>
          <w:lang w:val="en-US"/>
        </w:rPr>
        <w:t>Question</w:t>
      </w:r>
      <w:r>
        <w:rPr>
          <w:lang w:val="en-US"/>
        </w:rPr>
        <w:t>:</w:t>
      </w:r>
    </w:p>
    <w:p w14:paraId="54FE3A31" w14:textId="4C7B7A46" w:rsidR="00BD7887" w:rsidRPr="00026CD4" w:rsidRDefault="00BD7887" w:rsidP="00BD7887">
      <w:pPr>
        <w:pStyle w:val="ListParagraph"/>
        <w:numPr>
          <w:ilvl w:val="2"/>
          <w:numId w:val="2"/>
        </w:numPr>
        <w:jc w:val="both"/>
        <w:rPr>
          <w:lang w:val="en-US"/>
        </w:rPr>
      </w:pPr>
      <w:r w:rsidRPr="00026CD4">
        <w:rPr>
          <w:lang w:val="en-US"/>
        </w:rPr>
        <w:t>Do OXTR</w:t>
      </w:r>
      <w:r w:rsidRPr="00026CD4">
        <w:rPr>
          <w:rFonts w:cstheme="minorHAnsi"/>
          <w:vertAlign w:val="superscript"/>
          <w:lang w:val="en-US"/>
        </w:rPr>
        <w:t>Δ</w:t>
      </w:r>
      <w:r w:rsidRPr="00026CD4">
        <w:rPr>
          <w:vertAlign w:val="superscript"/>
          <w:lang w:val="en-US"/>
        </w:rPr>
        <w:t>AON</w:t>
      </w:r>
      <w:r w:rsidRPr="00026CD4">
        <w:rPr>
          <w:lang w:val="en-US"/>
        </w:rPr>
        <w:t xml:space="preserve"> mice take different social ranks than WT mice?</w:t>
      </w:r>
    </w:p>
    <w:p w14:paraId="4368ECC6" w14:textId="1396D473" w:rsidR="00D012B6" w:rsidRDefault="00D012B6" w:rsidP="006A5F6A">
      <w:pPr>
        <w:pStyle w:val="ListParagraph"/>
        <w:numPr>
          <w:ilvl w:val="1"/>
          <w:numId w:val="2"/>
        </w:numPr>
        <w:jc w:val="both"/>
        <w:rPr>
          <w:lang w:val="en-US"/>
        </w:rPr>
      </w:pPr>
      <w:r w:rsidRPr="00D012B6">
        <w:rPr>
          <w:i/>
          <w:lang w:val="en-US"/>
        </w:rPr>
        <w:t>Approach</w:t>
      </w:r>
      <w:r>
        <w:rPr>
          <w:lang w:val="en-US"/>
        </w:rPr>
        <w:t>:</w:t>
      </w:r>
    </w:p>
    <w:p w14:paraId="1C60FFD8" w14:textId="309F32FA" w:rsidR="00BD7887" w:rsidRDefault="00BD7887" w:rsidP="00BD7887">
      <w:pPr>
        <w:pStyle w:val="ListParagraph"/>
        <w:numPr>
          <w:ilvl w:val="2"/>
          <w:numId w:val="2"/>
        </w:numPr>
        <w:jc w:val="both"/>
        <w:rPr>
          <w:color w:val="4472C4" w:themeColor="accent5"/>
          <w:lang w:val="en-US"/>
        </w:rPr>
      </w:pPr>
      <w:r w:rsidRPr="00641842">
        <w:rPr>
          <w:color w:val="4472C4" w:themeColor="accent5"/>
          <w:lang w:val="en-US"/>
        </w:rPr>
        <w:t>Statistics: Permutation test and LME (accounting for the repetitive factor) between WT and OXTR</w:t>
      </w:r>
      <w:r w:rsidRPr="00641842">
        <w:rPr>
          <w:rFonts w:cstheme="minorHAnsi"/>
          <w:color w:val="4472C4" w:themeColor="accent5"/>
          <w:vertAlign w:val="superscript"/>
          <w:lang w:val="en-US"/>
        </w:rPr>
        <w:t>Δ</w:t>
      </w:r>
      <w:r w:rsidRPr="00641842">
        <w:rPr>
          <w:color w:val="4472C4" w:themeColor="accent5"/>
          <w:vertAlign w:val="superscript"/>
          <w:lang w:val="en-US"/>
        </w:rPr>
        <w:t>AON</w:t>
      </w:r>
      <w:r w:rsidRPr="00641842">
        <w:rPr>
          <w:color w:val="4472C4" w:themeColor="accent5"/>
          <w:lang w:val="en-US"/>
        </w:rPr>
        <w:t xml:space="preserve"> mice.</w:t>
      </w:r>
    </w:p>
    <w:p w14:paraId="6673611B" w14:textId="261AC5EC" w:rsidR="00D46E7B" w:rsidRPr="00D46E7B" w:rsidRDefault="00D46E7B" w:rsidP="00D46E7B">
      <w:pPr>
        <w:pStyle w:val="ListParagraph"/>
        <w:numPr>
          <w:ilvl w:val="2"/>
          <w:numId w:val="2"/>
        </w:numPr>
        <w:jc w:val="both"/>
        <w:rPr>
          <w:color w:val="4472C4" w:themeColor="accent5"/>
          <w:lang w:val="en-US"/>
        </w:rPr>
      </w:pPr>
      <w:r>
        <w:rPr>
          <w:color w:val="4472C4" w:themeColor="accent5"/>
          <w:lang w:val="en-US"/>
        </w:rPr>
        <w:t xml:space="preserve">Note: </w:t>
      </w:r>
      <w:r w:rsidRPr="00D46E7B">
        <w:rPr>
          <w:i/>
          <w:color w:val="4472C4" w:themeColor="accent5"/>
          <w:lang w:val="en-US"/>
        </w:rPr>
        <w:t xml:space="preserve">C:/Users/jonathan.reinwald/Dropbox/NoSeMaze ms 1/R-statistics/R-scripts/non-parametricLME_socialRank.R </w:t>
      </w:r>
      <w:r w:rsidRPr="00D46E7B">
        <w:rPr>
          <w:color w:val="4472C4" w:themeColor="accent5"/>
          <w:lang w:val="en-US"/>
        </w:rPr>
        <w:t>for non-parametric LME with R</w:t>
      </w:r>
    </w:p>
    <w:p w14:paraId="2B504B83" w14:textId="2F15EEAB" w:rsidR="00D012B6" w:rsidRDefault="00D012B6" w:rsidP="006A5F6A">
      <w:pPr>
        <w:pStyle w:val="ListParagraph"/>
        <w:numPr>
          <w:ilvl w:val="1"/>
          <w:numId w:val="2"/>
        </w:numPr>
        <w:jc w:val="both"/>
        <w:rPr>
          <w:lang w:val="en-US"/>
        </w:rPr>
      </w:pPr>
      <w:r w:rsidRPr="00D012B6">
        <w:rPr>
          <w:i/>
          <w:lang w:val="en-US"/>
        </w:rPr>
        <w:t>Result</w:t>
      </w:r>
      <w:r>
        <w:rPr>
          <w:lang w:val="en-US"/>
        </w:rPr>
        <w:t>:</w:t>
      </w:r>
    </w:p>
    <w:p w14:paraId="39EBE113" w14:textId="77777777" w:rsidR="00D46E7B" w:rsidRDefault="00BD7887" w:rsidP="007772CF">
      <w:pPr>
        <w:pStyle w:val="ListParagraph"/>
        <w:numPr>
          <w:ilvl w:val="2"/>
          <w:numId w:val="2"/>
        </w:numPr>
        <w:jc w:val="both"/>
        <w:rPr>
          <w:color w:val="4472C4" w:themeColor="accent5"/>
          <w:lang w:val="en-US"/>
        </w:rPr>
      </w:pPr>
      <w:r w:rsidRPr="00D46E7B">
        <w:rPr>
          <w:color w:val="4472C4" w:themeColor="accent5"/>
          <w:lang w:val="en-US"/>
        </w:rPr>
        <w:t xml:space="preserve">Day 1-14: </w:t>
      </w:r>
    </w:p>
    <w:p w14:paraId="4BD1D6A5" w14:textId="32A8FA60" w:rsidR="00BD7887" w:rsidRDefault="00BD7887" w:rsidP="00D46E7B">
      <w:pPr>
        <w:pStyle w:val="ListParagraph"/>
        <w:numPr>
          <w:ilvl w:val="3"/>
          <w:numId w:val="2"/>
        </w:numPr>
        <w:jc w:val="both"/>
        <w:rPr>
          <w:color w:val="4472C4" w:themeColor="accent5"/>
          <w:lang w:val="en-US"/>
        </w:rPr>
      </w:pPr>
      <w:r w:rsidRPr="00D46E7B">
        <w:rPr>
          <w:color w:val="4472C4" w:themeColor="accent5"/>
          <w:lang w:val="en-US"/>
        </w:rPr>
        <w:t xml:space="preserve">Significantly </w:t>
      </w:r>
      <w:r w:rsidRPr="00D46E7B">
        <w:rPr>
          <w:b/>
          <w:color w:val="4472C4" w:themeColor="accent5"/>
          <w:lang w:val="en-US"/>
        </w:rPr>
        <w:t>lower social rank in OXTR</w:t>
      </w:r>
      <w:r w:rsidRPr="00D46E7B">
        <w:rPr>
          <w:rFonts w:cstheme="minorHAnsi"/>
          <w:b/>
          <w:color w:val="4472C4" w:themeColor="accent5"/>
          <w:vertAlign w:val="superscript"/>
          <w:lang w:val="en-US"/>
        </w:rPr>
        <w:t>Δ</w:t>
      </w:r>
      <w:r w:rsidRPr="00D46E7B">
        <w:rPr>
          <w:b/>
          <w:color w:val="4472C4" w:themeColor="accent5"/>
          <w:vertAlign w:val="superscript"/>
          <w:lang w:val="en-US"/>
        </w:rPr>
        <w:t>AON</w:t>
      </w:r>
      <w:r w:rsidRPr="00D46E7B">
        <w:rPr>
          <w:b/>
          <w:color w:val="4472C4" w:themeColor="accent5"/>
          <w:lang w:val="en-US"/>
        </w:rPr>
        <w:t xml:space="preserve"> mice</w:t>
      </w:r>
      <w:r w:rsidRPr="00D46E7B">
        <w:rPr>
          <w:color w:val="4472C4" w:themeColor="accent5"/>
          <w:lang w:val="en-US"/>
        </w:rPr>
        <w:t xml:space="preserve">, driven by </w:t>
      </w:r>
      <w:r w:rsidRPr="00D46E7B">
        <w:rPr>
          <w:b/>
          <w:color w:val="4472C4" w:themeColor="accent5"/>
          <w:lang w:val="en-US"/>
        </w:rPr>
        <w:t>lower number of wins/fraction of wins</w:t>
      </w:r>
      <w:r w:rsidRPr="00D46E7B">
        <w:rPr>
          <w:color w:val="4472C4" w:themeColor="accent5"/>
          <w:lang w:val="en-US"/>
        </w:rPr>
        <w:t xml:space="preserve">. </w:t>
      </w:r>
      <w:r w:rsidR="00D46E7B" w:rsidRPr="00D46E7B">
        <w:rPr>
          <w:color w:val="4472C4" w:themeColor="accent5"/>
          <w:lang w:val="en-US"/>
        </w:rPr>
        <w:t>The David’s score (</w:t>
      </w:r>
      <w:r w:rsidRPr="00D46E7B">
        <w:rPr>
          <w:color w:val="4472C4" w:themeColor="accent5"/>
          <w:lang w:val="en-US"/>
        </w:rPr>
        <w:t xml:space="preserve">and the </w:t>
      </w:r>
      <w:r w:rsidR="00D46E7B" w:rsidRPr="00D46E7B">
        <w:rPr>
          <w:color w:val="4472C4" w:themeColor="accent5"/>
          <w:lang w:val="en-US"/>
        </w:rPr>
        <w:t>z-scored</w:t>
      </w:r>
      <w:r w:rsidRPr="00D46E7B">
        <w:rPr>
          <w:color w:val="4472C4" w:themeColor="accent5"/>
          <w:lang w:val="en-US"/>
        </w:rPr>
        <w:t xml:space="preserve"> DS</w:t>
      </w:r>
      <w:r w:rsidR="00D46E7B" w:rsidRPr="00D46E7B">
        <w:rPr>
          <w:color w:val="4472C4" w:themeColor="accent5"/>
          <w:lang w:val="en-US"/>
        </w:rPr>
        <w:t>)</w:t>
      </w:r>
      <w:r w:rsidRPr="00D46E7B">
        <w:rPr>
          <w:color w:val="4472C4" w:themeColor="accent5"/>
          <w:lang w:val="en-US"/>
        </w:rPr>
        <w:t xml:space="preserve"> show trend level differences</w:t>
      </w:r>
      <w:r w:rsidR="00D46E7B" w:rsidRPr="00D46E7B">
        <w:rPr>
          <w:color w:val="4472C4" w:themeColor="accent5"/>
          <w:lang w:val="en-US"/>
        </w:rPr>
        <w:t xml:space="preserve"> (p = 0.06)</w:t>
      </w:r>
      <w:r w:rsidRPr="00D46E7B">
        <w:rPr>
          <w:color w:val="4472C4" w:themeColor="accent5"/>
          <w:lang w:val="en-US"/>
        </w:rPr>
        <w:t>. Note that the total detections</w:t>
      </w:r>
      <w:r w:rsidR="00D46E7B" w:rsidRPr="00D46E7B">
        <w:rPr>
          <w:color w:val="4472C4" w:themeColor="accent5"/>
          <w:lang w:val="en-US"/>
        </w:rPr>
        <w:t xml:space="preserve"> at the antennas</w:t>
      </w:r>
      <w:r w:rsidRPr="00D46E7B">
        <w:rPr>
          <w:color w:val="4472C4" w:themeColor="accent5"/>
          <w:lang w:val="en-US"/>
        </w:rPr>
        <w:t xml:space="preserve"> and the detections per day do not</w:t>
      </w:r>
      <w:r w:rsidR="00D46E7B">
        <w:rPr>
          <w:color w:val="4472C4" w:themeColor="accent5"/>
          <w:lang w:val="en-US"/>
        </w:rPr>
        <w:t xml:space="preserve"> differ between the two groups (and also not the number of events).</w:t>
      </w:r>
    </w:p>
    <w:p w14:paraId="4301190A" w14:textId="3AB6F091" w:rsidR="00D46E7B" w:rsidRPr="00D46E7B" w:rsidRDefault="00D46E7B" w:rsidP="00D46E7B">
      <w:pPr>
        <w:pStyle w:val="ListParagraph"/>
        <w:numPr>
          <w:ilvl w:val="3"/>
          <w:numId w:val="2"/>
        </w:numPr>
        <w:jc w:val="both"/>
        <w:rPr>
          <w:color w:val="4472C4" w:themeColor="accent5"/>
          <w:lang w:val="en-US"/>
        </w:rPr>
      </w:pPr>
      <w:r>
        <w:rPr>
          <w:color w:val="4472C4" w:themeColor="accent5"/>
          <w:lang w:val="en-US"/>
        </w:rPr>
        <w:t>No differences for following rank, trend towards lower fraction of active chasings.</w:t>
      </w:r>
    </w:p>
    <w:p w14:paraId="172E83D7" w14:textId="756B387C" w:rsidR="00BD7887" w:rsidRPr="00D46E7B" w:rsidRDefault="00D46E7B" w:rsidP="00BD7887">
      <w:pPr>
        <w:pStyle w:val="ListParagraph"/>
        <w:numPr>
          <w:ilvl w:val="2"/>
          <w:numId w:val="2"/>
        </w:numPr>
        <w:jc w:val="both"/>
        <w:rPr>
          <w:color w:val="4472C4" w:themeColor="accent5"/>
          <w:lang w:val="en-US"/>
        </w:rPr>
      </w:pPr>
      <w:r>
        <w:rPr>
          <w:color w:val="4472C4" w:themeColor="accent5"/>
          <w:lang w:val="en-US"/>
        </w:rPr>
        <w:t xml:space="preserve">Day 1-7: </w:t>
      </w:r>
      <w:r w:rsidRPr="00D46E7B">
        <w:rPr>
          <w:b/>
          <w:color w:val="4472C4" w:themeColor="accent5"/>
          <w:lang w:val="en-US"/>
        </w:rPr>
        <w:t>Lower DSz, social rank, number/fraction of wins in</w:t>
      </w:r>
      <w:r>
        <w:rPr>
          <w:color w:val="4472C4" w:themeColor="accent5"/>
          <w:lang w:val="en-US"/>
        </w:rPr>
        <w:t xml:space="preserve"> </w:t>
      </w:r>
      <w:r w:rsidRPr="00D46E7B">
        <w:rPr>
          <w:b/>
          <w:color w:val="4472C4" w:themeColor="accent5"/>
          <w:lang w:val="en-US"/>
        </w:rPr>
        <w:t>OXTR</w:t>
      </w:r>
      <w:r w:rsidRPr="00D46E7B">
        <w:rPr>
          <w:rFonts w:cstheme="minorHAnsi"/>
          <w:b/>
          <w:color w:val="4472C4" w:themeColor="accent5"/>
          <w:vertAlign w:val="superscript"/>
          <w:lang w:val="en-US"/>
        </w:rPr>
        <w:t>Δ</w:t>
      </w:r>
      <w:r w:rsidRPr="00D46E7B">
        <w:rPr>
          <w:b/>
          <w:color w:val="4472C4" w:themeColor="accent5"/>
          <w:vertAlign w:val="superscript"/>
          <w:lang w:val="en-US"/>
        </w:rPr>
        <w:t>AON</w:t>
      </w:r>
      <w:r w:rsidRPr="00D46E7B">
        <w:rPr>
          <w:b/>
          <w:color w:val="4472C4" w:themeColor="accent5"/>
          <w:lang w:val="en-US"/>
        </w:rPr>
        <w:t xml:space="preserve"> mice</w:t>
      </w:r>
    </w:p>
    <w:p w14:paraId="2D62E2D6" w14:textId="6DF44EED" w:rsidR="00D46E7B" w:rsidRPr="00D46E7B" w:rsidRDefault="00D46E7B" w:rsidP="00BD7887">
      <w:pPr>
        <w:pStyle w:val="ListParagraph"/>
        <w:numPr>
          <w:ilvl w:val="2"/>
          <w:numId w:val="2"/>
        </w:numPr>
        <w:jc w:val="both"/>
        <w:rPr>
          <w:color w:val="4472C4" w:themeColor="accent5"/>
          <w:lang w:val="en-US"/>
        </w:rPr>
      </w:pPr>
      <w:r w:rsidRPr="00D46E7B">
        <w:rPr>
          <w:color w:val="4472C4" w:themeColor="accent5"/>
          <w:lang w:val="en-US"/>
        </w:rPr>
        <w:t xml:space="preserve">Day 8-14: </w:t>
      </w:r>
      <w:r>
        <w:rPr>
          <w:color w:val="4472C4" w:themeColor="accent5"/>
          <w:lang w:val="en-US"/>
        </w:rPr>
        <w:t xml:space="preserve">No significant differences for DSz and social rank </w:t>
      </w:r>
      <w:r w:rsidRPr="00D46E7B">
        <w:rPr>
          <w:color w:val="4472C4" w:themeColor="accent5"/>
          <w:lang w:val="en-US"/>
        </w:rPr>
        <w:t>in OXTR</w:t>
      </w:r>
      <w:r w:rsidRPr="00D46E7B">
        <w:rPr>
          <w:rFonts w:cstheme="minorHAnsi"/>
          <w:color w:val="4472C4" w:themeColor="accent5"/>
          <w:vertAlign w:val="superscript"/>
          <w:lang w:val="en-US"/>
        </w:rPr>
        <w:t>Δ</w:t>
      </w:r>
      <w:r w:rsidRPr="00D46E7B">
        <w:rPr>
          <w:color w:val="4472C4" w:themeColor="accent5"/>
          <w:vertAlign w:val="superscript"/>
          <w:lang w:val="en-US"/>
        </w:rPr>
        <w:t>AON</w:t>
      </w:r>
      <w:r w:rsidRPr="00D46E7B">
        <w:rPr>
          <w:color w:val="4472C4" w:themeColor="accent5"/>
          <w:lang w:val="en-US"/>
        </w:rPr>
        <w:t xml:space="preserve"> mice</w:t>
      </w:r>
      <w:r>
        <w:rPr>
          <w:color w:val="4472C4" w:themeColor="accent5"/>
          <w:lang w:val="en-US"/>
        </w:rPr>
        <w:t xml:space="preserve">, trend level findings in the LMEs for number/fraction of winners. </w:t>
      </w:r>
    </w:p>
    <w:p w14:paraId="1106B3C6" w14:textId="4696718C" w:rsidR="00D46E7B" w:rsidRPr="00D46E7B" w:rsidRDefault="00D46E7B" w:rsidP="00BD7887">
      <w:pPr>
        <w:pStyle w:val="ListParagraph"/>
        <w:numPr>
          <w:ilvl w:val="2"/>
          <w:numId w:val="2"/>
        </w:numPr>
        <w:jc w:val="both"/>
        <w:rPr>
          <w:color w:val="4472C4" w:themeColor="accent5"/>
          <w:lang w:val="en-US"/>
        </w:rPr>
      </w:pPr>
      <w:r w:rsidRPr="00D46E7B">
        <w:rPr>
          <w:color w:val="4472C4" w:themeColor="accent5"/>
          <w:lang w:val="en-US"/>
        </w:rPr>
        <w:t>Day 15-21:</w:t>
      </w:r>
      <w:r>
        <w:rPr>
          <w:color w:val="4472C4" w:themeColor="accent5"/>
          <w:lang w:val="en-US"/>
        </w:rPr>
        <w:t xml:space="preserve"> No significant differences for DSz, social rank, number/fractions of winners in </w:t>
      </w:r>
      <w:r w:rsidRPr="00D46E7B">
        <w:rPr>
          <w:color w:val="4472C4" w:themeColor="accent5"/>
          <w:lang w:val="en-US"/>
        </w:rPr>
        <w:t>OXTR</w:t>
      </w:r>
      <w:r w:rsidRPr="00D46E7B">
        <w:rPr>
          <w:rFonts w:cstheme="minorHAnsi"/>
          <w:color w:val="4472C4" w:themeColor="accent5"/>
          <w:vertAlign w:val="superscript"/>
          <w:lang w:val="en-US"/>
        </w:rPr>
        <w:t>Δ</w:t>
      </w:r>
      <w:r w:rsidRPr="00D46E7B">
        <w:rPr>
          <w:color w:val="4472C4" w:themeColor="accent5"/>
          <w:vertAlign w:val="superscript"/>
          <w:lang w:val="en-US"/>
        </w:rPr>
        <w:t>AON</w:t>
      </w:r>
      <w:r w:rsidRPr="00D46E7B">
        <w:rPr>
          <w:color w:val="4472C4" w:themeColor="accent5"/>
          <w:lang w:val="en-US"/>
        </w:rPr>
        <w:t xml:space="preserve"> mice</w:t>
      </w:r>
    </w:p>
    <w:p w14:paraId="47DC9F6C" w14:textId="3CDED659" w:rsidR="00BD7887" w:rsidRPr="00BD7887" w:rsidRDefault="00BD7887" w:rsidP="00BD7887">
      <w:pPr>
        <w:pStyle w:val="ListParagraph"/>
        <w:numPr>
          <w:ilvl w:val="2"/>
          <w:numId w:val="2"/>
        </w:numPr>
        <w:jc w:val="both"/>
        <w:rPr>
          <w:color w:val="FF0000"/>
          <w:lang w:val="en-US"/>
        </w:rPr>
      </w:pPr>
      <w:r w:rsidRPr="00BD7887">
        <w:rPr>
          <w:color w:val="FF0000"/>
          <w:lang w:val="en-US"/>
        </w:rPr>
        <w:t>Discuss the time win</w:t>
      </w:r>
      <w:r>
        <w:rPr>
          <w:color w:val="FF0000"/>
          <w:lang w:val="en-US"/>
        </w:rPr>
        <w:t xml:space="preserve">dows for social rank estimation (two weeks </w:t>
      </w:r>
      <w:r w:rsidRPr="00BD7887">
        <w:rPr>
          <w:color w:val="FF0000"/>
          <w:lang w:val="en-US"/>
        </w:rPr>
        <w:sym w:font="Wingdings" w:char="F0E0"/>
      </w:r>
      <w:r>
        <w:rPr>
          <w:color w:val="FF0000"/>
          <w:lang w:val="en-US"/>
        </w:rPr>
        <w:t xml:space="preserve"> similar to video data, but what about the learning metrics)</w:t>
      </w:r>
    </w:p>
    <w:p w14:paraId="426DA36D" w14:textId="148EF136" w:rsidR="00D012B6" w:rsidRDefault="00D012B6" w:rsidP="006A5F6A">
      <w:pPr>
        <w:pStyle w:val="ListParagraph"/>
        <w:numPr>
          <w:ilvl w:val="1"/>
          <w:numId w:val="2"/>
        </w:numPr>
        <w:jc w:val="both"/>
        <w:rPr>
          <w:lang w:val="en-US"/>
        </w:rPr>
      </w:pPr>
      <w:r w:rsidRPr="00D012B6">
        <w:rPr>
          <w:i/>
          <w:lang w:val="en-US"/>
        </w:rPr>
        <w:t>Conclusion</w:t>
      </w:r>
      <w:r>
        <w:rPr>
          <w:lang w:val="en-US"/>
        </w:rPr>
        <w:t>:</w:t>
      </w:r>
    </w:p>
    <w:p w14:paraId="02D2CFC5" w14:textId="0A8E582F" w:rsidR="00D46E7B" w:rsidRPr="00026CD4" w:rsidRDefault="00D46E7B" w:rsidP="00D46E7B">
      <w:pPr>
        <w:pStyle w:val="ListParagraph"/>
        <w:numPr>
          <w:ilvl w:val="2"/>
          <w:numId w:val="2"/>
        </w:numPr>
        <w:jc w:val="both"/>
        <w:rPr>
          <w:lang w:val="en-US"/>
        </w:rPr>
      </w:pPr>
      <w:r w:rsidRPr="00026CD4">
        <w:rPr>
          <w:lang w:val="en-US"/>
        </w:rPr>
        <w:t>OXTR</w:t>
      </w:r>
      <w:r w:rsidRPr="00026CD4">
        <w:rPr>
          <w:rFonts w:cstheme="minorHAnsi"/>
          <w:vertAlign w:val="superscript"/>
          <w:lang w:val="en-US"/>
        </w:rPr>
        <w:t>Δ</w:t>
      </w:r>
      <w:r w:rsidRPr="00026CD4">
        <w:rPr>
          <w:vertAlign w:val="superscript"/>
          <w:lang w:val="en-US"/>
        </w:rPr>
        <w:t>AON</w:t>
      </w:r>
      <w:r w:rsidRPr="00026CD4">
        <w:rPr>
          <w:lang w:val="en-US"/>
        </w:rPr>
        <w:t xml:space="preserve"> mice take lower social ranks, which however tend to normalize over time.</w:t>
      </w:r>
    </w:p>
    <w:p w14:paraId="03236757" w14:textId="0892A4FD" w:rsidR="00E6289F" w:rsidRPr="00026CD4" w:rsidRDefault="00D46E7B" w:rsidP="007772CF">
      <w:pPr>
        <w:pStyle w:val="ListParagraph"/>
        <w:numPr>
          <w:ilvl w:val="2"/>
          <w:numId w:val="2"/>
        </w:numPr>
        <w:jc w:val="both"/>
        <w:rPr>
          <w:lang w:val="en-US"/>
        </w:rPr>
      </w:pPr>
      <w:r w:rsidRPr="00026CD4">
        <w:rPr>
          <w:lang w:val="en-US"/>
        </w:rPr>
        <w:lastRenderedPageBreak/>
        <w:t>The volitional following showed no differences.</w:t>
      </w:r>
    </w:p>
    <w:p w14:paraId="7CD02611" w14:textId="13CE8F05" w:rsidR="00D46E7B" w:rsidRDefault="00D46E7B" w:rsidP="00D46E7B">
      <w:pPr>
        <w:jc w:val="both"/>
        <w:rPr>
          <w:lang w:val="en-US"/>
        </w:rPr>
      </w:pPr>
    </w:p>
    <w:p w14:paraId="05CA06F6" w14:textId="58E59A78" w:rsidR="006431B4" w:rsidRDefault="006431B4" w:rsidP="00D46E7B">
      <w:pPr>
        <w:jc w:val="both"/>
        <w:rPr>
          <w:lang w:val="en-US"/>
        </w:rPr>
      </w:pPr>
      <w:commentRangeStart w:id="12"/>
      <w:r>
        <w:rPr>
          <w:noProof/>
          <w:lang w:eastAsia="de-DE"/>
        </w:rPr>
        <w:lastRenderedPageBreak/>
        <w:drawing>
          <wp:inline distT="0" distB="0" distL="0" distR="0" wp14:anchorId="7B63D584" wp14:editId="28205C7B">
            <wp:extent cx="4390390" cy="907224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0390" cy="9072245"/>
                    </a:xfrm>
                    <a:prstGeom prst="rect">
                      <a:avLst/>
                    </a:prstGeom>
                  </pic:spPr>
                </pic:pic>
              </a:graphicData>
            </a:graphic>
          </wp:inline>
        </w:drawing>
      </w:r>
      <w:commentRangeEnd w:id="12"/>
      <w:r w:rsidR="00785147">
        <w:rPr>
          <w:rStyle w:val="CommentReference"/>
        </w:rPr>
        <w:commentReference w:id="12"/>
      </w:r>
    </w:p>
    <w:p w14:paraId="765180E4" w14:textId="2F811331" w:rsidR="006431B4" w:rsidRDefault="006431B4" w:rsidP="00D46E7B">
      <w:pPr>
        <w:jc w:val="both"/>
        <w:rPr>
          <w:lang w:val="en-US"/>
        </w:rPr>
      </w:pPr>
      <w:r>
        <w:rPr>
          <w:noProof/>
          <w:lang w:eastAsia="de-DE"/>
        </w:rPr>
        <w:lastRenderedPageBreak/>
        <w:drawing>
          <wp:inline distT="0" distB="0" distL="0" distR="0" wp14:anchorId="33180C8F" wp14:editId="3043E320">
            <wp:extent cx="4926965" cy="6546850"/>
            <wp:effectExtent l="0" t="0" r="6985"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4.png"/>
                    <pic:cNvPicPr/>
                  </pic:nvPicPr>
                  <pic:blipFill rotWithShape="1">
                    <a:blip r:embed="rId14" cstate="print">
                      <a:extLst>
                        <a:ext uri="{28A0092B-C50C-407E-A947-70E740481C1C}">
                          <a14:useLocalDpi xmlns:a14="http://schemas.microsoft.com/office/drawing/2010/main" val="0"/>
                        </a:ext>
                      </a:extLst>
                    </a:blip>
                    <a:srcRect b="27836"/>
                    <a:stretch/>
                  </pic:blipFill>
                  <pic:spPr bwMode="auto">
                    <a:xfrm>
                      <a:off x="0" y="0"/>
                      <a:ext cx="4926965" cy="6546850"/>
                    </a:xfrm>
                    <a:prstGeom prst="rect">
                      <a:avLst/>
                    </a:prstGeom>
                    <a:ln>
                      <a:noFill/>
                    </a:ln>
                    <a:extLst>
                      <a:ext uri="{53640926-AAD7-44D8-BBD7-CCE9431645EC}">
                        <a14:shadowObscured xmlns:a14="http://schemas.microsoft.com/office/drawing/2010/main"/>
                      </a:ext>
                    </a:extLst>
                  </pic:spPr>
                </pic:pic>
              </a:graphicData>
            </a:graphic>
          </wp:inline>
        </w:drawing>
      </w:r>
    </w:p>
    <w:p w14:paraId="4EA744E2" w14:textId="3140D9CB" w:rsidR="006431B4" w:rsidRDefault="006431B4" w:rsidP="00D46E7B">
      <w:pPr>
        <w:jc w:val="both"/>
        <w:rPr>
          <w:lang w:val="en-US"/>
        </w:rPr>
      </w:pPr>
    </w:p>
    <w:p w14:paraId="1FEFFDAA" w14:textId="5499CF28" w:rsidR="00E90201" w:rsidRPr="00D46E7B" w:rsidRDefault="00E90201" w:rsidP="00D46E7B">
      <w:pPr>
        <w:jc w:val="both"/>
        <w:rPr>
          <w:lang w:val="en-US"/>
        </w:rPr>
      </w:pPr>
      <w:r>
        <w:rPr>
          <w:noProof/>
          <w:lang w:eastAsia="de-DE"/>
        </w:rPr>
        <w:lastRenderedPageBreak/>
        <w:drawing>
          <wp:inline distT="0" distB="0" distL="0" distR="0" wp14:anchorId="2BAD19FC" wp14:editId="0DC6F441">
            <wp:extent cx="5760720" cy="482727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827270"/>
                    </a:xfrm>
                    <a:prstGeom prst="rect">
                      <a:avLst/>
                    </a:prstGeom>
                  </pic:spPr>
                </pic:pic>
              </a:graphicData>
            </a:graphic>
          </wp:inline>
        </w:drawing>
      </w:r>
    </w:p>
    <w:p w14:paraId="004026D0" w14:textId="77777777" w:rsidR="00E6289F" w:rsidRPr="00D012B6" w:rsidRDefault="00E6289F" w:rsidP="006A5F6A">
      <w:pPr>
        <w:pStyle w:val="ListParagraph"/>
        <w:numPr>
          <w:ilvl w:val="0"/>
          <w:numId w:val="2"/>
        </w:numPr>
        <w:jc w:val="both"/>
        <w:rPr>
          <w:b/>
          <w:lang w:val="en-US"/>
        </w:rPr>
      </w:pPr>
      <w:r>
        <w:rPr>
          <w:b/>
          <w:lang w:val="en-US"/>
        </w:rPr>
        <w:t>Social interaction in the NoSeMaze.</w:t>
      </w:r>
    </w:p>
    <w:p w14:paraId="381DA181" w14:textId="7C20C71C"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10837E20" w14:textId="1A292375" w:rsidR="00B46B81" w:rsidRDefault="000F0576" w:rsidP="00B46B81">
      <w:pPr>
        <w:pStyle w:val="ListParagraph"/>
        <w:numPr>
          <w:ilvl w:val="2"/>
          <w:numId w:val="2"/>
        </w:numPr>
        <w:jc w:val="both"/>
        <w:rPr>
          <w:lang w:val="en-US"/>
        </w:rPr>
      </w:pPr>
      <w:r>
        <w:rPr>
          <w:lang w:val="en-US"/>
        </w:rPr>
        <w:t xml:space="preserve">As introduced above, animals in the society may form structured social relations that reflect in self-paced interactions in the open field. </w:t>
      </w:r>
    </w:p>
    <w:p w14:paraId="63C99537" w14:textId="34E6BCF5"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12EBC2EC" w14:textId="6508BD9D" w:rsidR="00B46B81" w:rsidRDefault="000F0576" w:rsidP="000F0576">
      <w:pPr>
        <w:pStyle w:val="ListParagraph"/>
        <w:numPr>
          <w:ilvl w:val="2"/>
          <w:numId w:val="2"/>
        </w:numPr>
        <w:jc w:val="both"/>
        <w:rPr>
          <w:lang w:val="en-US"/>
        </w:rPr>
      </w:pPr>
      <w:r>
        <w:rPr>
          <w:lang w:val="en-US"/>
        </w:rPr>
        <w:t xml:space="preserve">We therefore wondered whether </w:t>
      </w:r>
      <w:r w:rsidRPr="000F0576">
        <w:rPr>
          <w:lang w:val="en-US"/>
        </w:rPr>
        <w:t>OXTR</w:t>
      </w:r>
      <w:r w:rsidRPr="000F0576">
        <w:rPr>
          <w:vertAlign w:val="superscript"/>
          <w:lang w:val="en-US"/>
        </w:rPr>
        <w:t>ΔAON</w:t>
      </w:r>
      <w:r w:rsidRPr="000F0576">
        <w:rPr>
          <w:lang w:val="en-US"/>
        </w:rPr>
        <w:t xml:space="preserve"> mice</w:t>
      </w:r>
      <w:r>
        <w:rPr>
          <w:lang w:val="en-US"/>
        </w:rPr>
        <w:t xml:space="preserve"> display comparable frequencies of approaches and interaction in the open field as wild-types. </w:t>
      </w:r>
    </w:p>
    <w:p w14:paraId="476E5A3D" w14:textId="79A188E2"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72F09565" w14:textId="610BBFCE" w:rsidR="00481D62" w:rsidRPr="00824212" w:rsidRDefault="00481D62" w:rsidP="00481D62">
      <w:pPr>
        <w:pStyle w:val="ListParagraph"/>
        <w:numPr>
          <w:ilvl w:val="2"/>
          <w:numId w:val="2"/>
        </w:numPr>
        <w:jc w:val="both"/>
        <w:rPr>
          <w:b/>
          <w:color w:val="00B0F0"/>
          <w:lang w:val="en-US"/>
        </w:rPr>
      </w:pPr>
      <w:r w:rsidRPr="00824212">
        <w:rPr>
          <w:b/>
          <w:color w:val="00B0F0"/>
          <w:lang w:val="en-US"/>
        </w:rPr>
        <w:t>[JONATHAN]</w:t>
      </w:r>
    </w:p>
    <w:p w14:paraId="57A394FB" w14:textId="794C39F1" w:rsidR="001C71E5" w:rsidRPr="001C71E5" w:rsidRDefault="001C71E5" w:rsidP="001C71E5">
      <w:pPr>
        <w:pStyle w:val="ListParagraph"/>
        <w:numPr>
          <w:ilvl w:val="2"/>
          <w:numId w:val="2"/>
        </w:numPr>
        <w:jc w:val="both"/>
        <w:rPr>
          <w:color w:val="000000" w:themeColor="text1"/>
          <w:lang w:val="en-US"/>
        </w:rPr>
      </w:pPr>
      <w:r w:rsidRPr="001C71E5">
        <w:rPr>
          <w:color w:val="000000" w:themeColor="text1"/>
          <w:lang w:val="en-US"/>
        </w:rPr>
        <w:t>Statistics: Permutation test between WT and OXTR</w:t>
      </w:r>
      <w:r w:rsidRPr="001C71E5">
        <w:rPr>
          <w:rFonts w:cstheme="minorHAnsi"/>
          <w:color w:val="000000" w:themeColor="text1"/>
          <w:vertAlign w:val="superscript"/>
          <w:lang w:val="en-US"/>
        </w:rPr>
        <w:t>Δ</w:t>
      </w:r>
      <w:r w:rsidRPr="001C71E5">
        <w:rPr>
          <w:color w:val="000000" w:themeColor="text1"/>
          <w:vertAlign w:val="superscript"/>
          <w:lang w:val="en-US"/>
        </w:rPr>
        <w:t>AON</w:t>
      </w:r>
      <w:r w:rsidRPr="001C71E5">
        <w:rPr>
          <w:color w:val="000000" w:themeColor="text1"/>
          <w:lang w:val="en-US"/>
        </w:rPr>
        <w:t xml:space="preserve"> mice for outgoing approaches and chasings, as well as total interactions. </w:t>
      </w:r>
      <w:r>
        <w:rPr>
          <w:color w:val="000000" w:themeColor="text1"/>
          <w:lang w:val="en-US"/>
        </w:rPr>
        <w:t>WT mice can be subdivided into two categories (RC and non RC members).</w:t>
      </w:r>
    </w:p>
    <w:p w14:paraId="6F88A847" w14:textId="2A34E5BD" w:rsidR="00E6289F" w:rsidRDefault="00E6289F" w:rsidP="006A5F6A">
      <w:pPr>
        <w:pStyle w:val="ListParagraph"/>
        <w:numPr>
          <w:ilvl w:val="1"/>
          <w:numId w:val="2"/>
        </w:numPr>
        <w:jc w:val="both"/>
        <w:rPr>
          <w:lang w:val="en-US"/>
        </w:rPr>
      </w:pPr>
      <w:r w:rsidRPr="00D012B6">
        <w:rPr>
          <w:i/>
          <w:lang w:val="en-US"/>
        </w:rPr>
        <w:t>Result</w:t>
      </w:r>
      <w:r>
        <w:rPr>
          <w:lang w:val="en-US"/>
        </w:rPr>
        <w:t>:</w:t>
      </w:r>
    </w:p>
    <w:p w14:paraId="4A5E4D3D" w14:textId="22763E3D" w:rsidR="00B46B81" w:rsidRPr="00824212" w:rsidRDefault="00481D62" w:rsidP="00481D62">
      <w:pPr>
        <w:pStyle w:val="ListParagraph"/>
        <w:numPr>
          <w:ilvl w:val="2"/>
          <w:numId w:val="2"/>
        </w:numPr>
        <w:jc w:val="both"/>
        <w:rPr>
          <w:b/>
          <w:color w:val="00B0F0"/>
          <w:lang w:val="en-US"/>
        </w:rPr>
      </w:pPr>
      <w:r w:rsidRPr="00824212">
        <w:rPr>
          <w:b/>
          <w:color w:val="00B0F0"/>
          <w:lang w:val="en-US"/>
        </w:rPr>
        <w:t>[JONATHAN]</w:t>
      </w:r>
    </w:p>
    <w:p w14:paraId="12E66B91" w14:textId="143F2BEC" w:rsidR="001C71E5" w:rsidRPr="001C71E5" w:rsidRDefault="001C71E5" w:rsidP="00481D62">
      <w:pPr>
        <w:pStyle w:val="ListParagraph"/>
        <w:numPr>
          <w:ilvl w:val="2"/>
          <w:numId w:val="2"/>
        </w:numPr>
        <w:jc w:val="both"/>
        <w:rPr>
          <w:color w:val="000000" w:themeColor="text1"/>
          <w:lang w:val="en-US"/>
        </w:rPr>
      </w:pPr>
      <w:r w:rsidRPr="001C71E5">
        <w:rPr>
          <w:color w:val="000000" w:themeColor="text1"/>
          <w:lang w:val="en-US"/>
        </w:rPr>
        <w:t>If one separates WT into RC and non-rc (plotting 3 categories: RC, mutants and others), weakly significant differences (*) are observed between mutants and non-RC members for outgoing approaches.</w:t>
      </w:r>
      <w:r>
        <w:rPr>
          <w:color w:val="000000" w:themeColor="text1"/>
          <w:lang w:val="en-US"/>
        </w:rPr>
        <w:t xml:space="preserve"> If one only looks at the data in terms of WT vs mutants, no significant differences are observed.</w:t>
      </w:r>
    </w:p>
    <w:p w14:paraId="68ACAEFE" w14:textId="1EC6053D"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2DC3B41A" w14:textId="5166C812" w:rsidR="00B46B81" w:rsidRDefault="000F0576" w:rsidP="000F0576">
      <w:pPr>
        <w:pStyle w:val="ListParagraph"/>
        <w:numPr>
          <w:ilvl w:val="2"/>
          <w:numId w:val="2"/>
        </w:numPr>
        <w:jc w:val="both"/>
        <w:rPr>
          <w:lang w:val="en-US"/>
        </w:rPr>
      </w:pPr>
      <w:r>
        <w:rPr>
          <w:lang w:val="en-US"/>
        </w:rPr>
        <w:t xml:space="preserve">In summary, </w:t>
      </w:r>
      <w:r w:rsidRPr="000F0576">
        <w:rPr>
          <w:lang w:val="en-US"/>
        </w:rPr>
        <w:t>OXTR</w:t>
      </w:r>
      <w:r w:rsidRPr="000F0576">
        <w:rPr>
          <w:vertAlign w:val="superscript"/>
          <w:lang w:val="en-US"/>
        </w:rPr>
        <w:t>ΔAON</w:t>
      </w:r>
      <w:r w:rsidRPr="000F0576">
        <w:rPr>
          <w:lang w:val="en-US"/>
        </w:rPr>
        <w:t xml:space="preserve"> mice</w:t>
      </w:r>
      <w:r>
        <w:rPr>
          <w:lang w:val="en-US"/>
        </w:rPr>
        <w:t xml:space="preserve"> </w:t>
      </w:r>
      <w:r w:rsidRPr="00F0641D">
        <w:rPr>
          <w:color w:val="FF0000"/>
          <w:lang w:val="en-US"/>
        </w:rPr>
        <w:t>show normal approach and interaction frequencies</w:t>
      </w:r>
      <w:r w:rsidR="00F0641D">
        <w:rPr>
          <w:lang w:val="en-US"/>
        </w:rPr>
        <w:t xml:space="preserve"> </w:t>
      </w:r>
      <w:r w:rsidR="00F0641D" w:rsidRPr="00F0641D">
        <w:rPr>
          <w:b/>
          <w:color w:val="FF0000"/>
          <w:lang w:val="en-US"/>
        </w:rPr>
        <w:t>[not true according to last analyses</w:t>
      </w:r>
      <w:r w:rsidR="00F0641D">
        <w:rPr>
          <w:b/>
          <w:color w:val="FF0000"/>
          <w:lang w:val="en-US"/>
        </w:rPr>
        <w:t xml:space="preserve">, or true if RC and non-RC are not </w:t>
      </w:r>
      <w:r w:rsidR="00F0641D">
        <w:rPr>
          <w:b/>
          <w:color w:val="FF0000"/>
          <w:lang w:val="en-US"/>
        </w:rPr>
        <w:lastRenderedPageBreak/>
        <w:t>separated</w:t>
      </w:r>
      <w:r w:rsidR="00F0641D" w:rsidRPr="00F0641D">
        <w:rPr>
          <w:b/>
          <w:color w:val="FF0000"/>
          <w:lang w:val="en-US"/>
        </w:rPr>
        <w:t>!!??</w:t>
      </w:r>
      <w:r w:rsidR="00C83BE1">
        <w:rPr>
          <w:b/>
          <w:color w:val="FF0000"/>
          <w:lang w:val="en-US"/>
        </w:rPr>
        <w:t xml:space="preserve"> </w:t>
      </w:r>
      <w:r w:rsidR="00C83BE1" w:rsidRPr="00C83BE1">
        <w:rPr>
          <w:b/>
          <w:color w:val="00B050"/>
          <w:lang w:val="en-US"/>
        </w:rPr>
        <w:t>True if one plots mutants vs WT (no distinction between RC and non RC)</w:t>
      </w:r>
      <w:r w:rsidR="00D20E06">
        <w:rPr>
          <w:b/>
          <w:color w:val="00B050"/>
          <w:lang w:val="en-US"/>
        </w:rPr>
        <w:t xml:space="preserve"> and mostly true otherwise.</w:t>
      </w:r>
      <w:r w:rsidR="00F0641D" w:rsidRPr="00F0641D">
        <w:rPr>
          <w:b/>
          <w:color w:val="FF0000"/>
          <w:lang w:val="en-US"/>
        </w:rPr>
        <w:t>]</w:t>
      </w:r>
      <w:r>
        <w:rPr>
          <w:lang w:val="en-US"/>
        </w:rPr>
        <w:t>.</w:t>
      </w:r>
    </w:p>
    <w:p w14:paraId="43C22236" w14:textId="773ECBC3" w:rsidR="00E6289F" w:rsidRDefault="000F0576" w:rsidP="006A5F6A">
      <w:pPr>
        <w:jc w:val="both"/>
        <w:rPr>
          <w:lang w:val="en-US"/>
        </w:rPr>
      </w:pPr>
      <w:r>
        <w:rPr>
          <w:lang w:val="en-US"/>
        </w:rPr>
        <w:t xml:space="preserve"> </w:t>
      </w:r>
    </w:p>
    <w:p w14:paraId="17E20858" w14:textId="64CDA458" w:rsidR="00C52136" w:rsidRPr="00C52136" w:rsidRDefault="00C52136" w:rsidP="006A5F6A">
      <w:pPr>
        <w:jc w:val="both"/>
        <w:rPr>
          <w:b/>
          <w:lang w:val="en-US"/>
        </w:rPr>
      </w:pPr>
      <w:r>
        <w:rPr>
          <w:b/>
          <w:lang w:val="en-US"/>
        </w:rPr>
        <w:t>M</w:t>
      </w:r>
      <w:r w:rsidRPr="00C52136">
        <w:rPr>
          <w:b/>
          <w:lang w:val="en-US"/>
        </w:rPr>
        <w:t>ain Fig. 5:</w:t>
      </w:r>
    </w:p>
    <w:p w14:paraId="1B80DE5C" w14:textId="4FA9F903" w:rsidR="00085E6F" w:rsidRDefault="00C52136" w:rsidP="006A5F6A">
      <w:pPr>
        <w:jc w:val="both"/>
        <w:rPr>
          <w:lang w:val="en-US"/>
        </w:rPr>
      </w:pPr>
      <w:r>
        <w:rPr>
          <w:noProof/>
          <w:lang w:eastAsia="de-DE"/>
        </w:rPr>
        <w:drawing>
          <wp:inline distT="0" distB="0" distL="0" distR="0" wp14:anchorId="46C2C3F4" wp14:editId="7FE04268">
            <wp:extent cx="5050830" cy="4714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0830" cy="4714875"/>
                    </a:xfrm>
                    <a:prstGeom prst="rect">
                      <a:avLst/>
                    </a:prstGeom>
                  </pic:spPr>
                </pic:pic>
              </a:graphicData>
            </a:graphic>
          </wp:inline>
        </w:drawing>
      </w:r>
    </w:p>
    <w:p w14:paraId="5B5764F8" w14:textId="6013492D" w:rsidR="00C52136" w:rsidRDefault="00C52136" w:rsidP="006A5F6A">
      <w:pPr>
        <w:jc w:val="both"/>
        <w:rPr>
          <w:lang w:val="en-US"/>
        </w:rPr>
      </w:pPr>
    </w:p>
    <w:p w14:paraId="5EEB1E4F" w14:textId="5082B7E3" w:rsidR="00A42126" w:rsidRDefault="00A42126" w:rsidP="006A5F6A">
      <w:pPr>
        <w:jc w:val="both"/>
        <w:rPr>
          <w:lang w:val="en-US"/>
        </w:rPr>
      </w:pPr>
    </w:p>
    <w:p w14:paraId="41DF910F" w14:textId="1C7F4CD6" w:rsidR="00085E6F" w:rsidRDefault="00085E6F" w:rsidP="006A5F6A">
      <w:pPr>
        <w:jc w:val="both"/>
        <w:rPr>
          <w:lang w:val="en-US"/>
        </w:rPr>
      </w:pPr>
      <w:r>
        <w:rPr>
          <w:noProof/>
          <w:lang w:eastAsia="de-DE"/>
        </w:rPr>
        <w:lastRenderedPageBreak/>
        <w:drawing>
          <wp:inline distT="0" distB="0" distL="0" distR="0" wp14:anchorId="5AB36DA8" wp14:editId="38360041">
            <wp:extent cx="2971532" cy="3526360"/>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532" cy="3526360"/>
                    </a:xfrm>
                    <a:prstGeom prst="rect">
                      <a:avLst/>
                    </a:prstGeom>
                  </pic:spPr>
                </pic:pic>
              </a:graphicData>
            </a:graphic>
          </wp:inline>
        </w:drawing>
      </w:r>
    </w:p>
    <w:p w14:paraId="633EF637" w14:textId="6014DB9A" w:rsidR="00355427" w:rsidRDefault="00355427" w:rsidP="006A5F6A">
      <w:pPr>
        <w:jc w:val="both"/>
        <w:rPr>
          <w:lang w:val="en-US"/>
        </w:rPr>
      </w:pPr>
    </w:p>
    <w:p w14:paraId="5A8AB22F" w14:textId="43B3305E" w:rsidR="00A42126" w:rsidRDefault="00A42126" w:rsidP="00A42126">
      <w:pPr>
        <w:jc w:val="both"/>
        <w:rPr>
          <w:lang w:val="en-US"/>
        </w:rPr>
      </w:pPr>
      <w:r>
        <w:rPr>
          <w:noProof/>
          <w:lang w:eastAsia="de-DE"/>
        </w:rPr>
        <w:drawing>
          <wp:inline distT="0" distB="0" distL="0" distR="0" wp14:anchorId="4DC1F9E7" wp14:editId="6C8A9E55">
            <wp:extent cx="2165603" cy="1624083"/>
            <wp:effectExtent l="0" t="0" r="6350" b="0"/>
            <wp:docPr id="4" name="Grafik 4" descr="C:\Users\kel0w\Downloads\time_x_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l0w\Downloads\time_x_soci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740" cy="1638434"/>
                    </a:xfrm>
                    <a:prstGeom prst="rect">
                      <a:avLst/>
                    </a:prstGeom>
                    <a:noFill/>
                    <a:ln>
                      <a:noFill/>
                    </a:ln>
                  </pic:spPr>
                </pic:pic>
              </a:graphicData>
            </a:graphic>
          </wp:inline>
        </w:drawing>
      </w:r>
      <w:r w:rsidR="00A633A7">
        <w:rPr>
          <w:noProof/>
          <w:lang w:eastAsia="de-DE"/>
        </w:rPr>
        <w:t>#</w:t>
      </w:r>
      <w:r>
        <w:rPr>
          <w:noProof/>
          <w:lang w:eastAsia="de-DE"/>
        </w:rPr>
        <w:drawing>
          <wp:inline distT="0" distB="0" distL="0" distR="0" wp14:anchorId="225729B8" wp14:editId="7FBC5502">
            <wp:extent cx="1526769" cy="975815"/>
            <wp:effectExtent l="0" t="0" r="0" b="0"/>
            <wp:docPr id="8" name="Grafik 8" descr="C:\Users\kel0w\AppData\Local\Microsoft\Windows\INetCache\Content.Word\time_in_ar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l0w\AppData\Local\Microsoft\Windows\INetCache\Content.Word\time_in_aren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4929" cy="981030"/>
                    </a:xfrm>
                    <a:prstGeom prst="rect">
                      <a:avLst/>
                    </a:prstGeom>
                    <a:noFill/>
                    <a:ln>
                      <a:noFill/>
                    </a:ln>
                  </pic:spPr>
                </pic:pic>
              </a:graphicData>
            </a:graphic>
          </wp:inline>
        </w:drawing>
      </w:r>
      <w:r>
        <w:rPr>
          <w:noProof/>
          <w:lang w:eastAsia="de-DE"/>
        </w:rPr>
        <w:drawing>
          <wp:inline distT="0" distB="0" distL="0" distR="0" wp14:anchorId="04E8301E" wp14:editId="73039D5F">
            <wp:extent cx="1480782" cy="976552"/>
            <wp:effectExtent l="0" t="0" r="5715" b="0"/>
            <wp:docPr id="5" name="Grafik 5" descr="C:\Users\kel0w\AppData\Local\Microsoft\Windows\INetCache\Content.Word\social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l0w\AppData\Local\Microsoft\Windows\INetCache\Content.Word\social_ti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6280" cy="980178"/>
                    </a:xfrm>
                    <a:prstGeom prst="rect">
                      <a:avLst/>
                    </a:prstGeom>
                    <a:noFill/>
                    <a:ln>
                      <a:noFill/>
                    </a:ln>
                  </pic:spPr>
                </pic:pic>
              </a:graphicData>
            </a:graphic>
          </wp:inline>
        </w:drawing>
      </w:r>
    </w:p>
    <w:p w14:paraId="1B397EF6" w14:textId="7B41ABCC" w:rsidR="00A42126" w:rsidRPr="00E6289F" w:rsidRDefault="00A42126" w:rsidP="006A5F6A">
      <w:pPr>
        <w:jc w:val="both"/>
        <w:rPr>
          <w:lang w:val="en-US"/>
        </w:rPr>
      </w:pPr>
    </w:p>
    <w:p w14:paraId="09A74697" w14:textId="77777777" w:rsidR="00E6289F" w:rsidRPr="00D012B6" w:rsidRDefault="00E6289F" w:rsidP="006A5F6A">
      <w:pPr>
        <w:pStyle w:val="ListParagraph"/>
        <w:numPr>
          <w:ilvl w:val="0"/>
          <w:numId w:val="2"/>
        </w:numPr>
        <w:jc w:val="both"/>
        <w:rPr>
          <w:lang w:val="en-US"/>
        </w:rPr>
      </w:pPr>
      <w:r>
        <w:rPr>
          <w:b/>
          <w:lang w:val="en-US"/>
        </w:rPr>
        <w:t>Mice form stable rich clubs in the NoSeMaze.</w:t>
      </w:r>
    </w:p>
    <w:p w14:paraId="714BC194" w14:textId="47E1131A"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20A69521" w14:textId="2CA3AF0F" w:rsidR="00B46B81" w:rsidRDefault="00D16DE0" w:rsidP="00B46B81">
      <w:pPr>
        <w:pStyle w:val="ListParagraph"/>
        <w:numPr>
          <w:ilvl w:val="2"/>
          <w:numId w:val="2"/>
        </w:numPr>
        <w:jc w:val="both"/>
        <w:rPr>
          <w:lang w:val="en-US"/>
        </w:rPr>
      </w:pPr>
      <w:r>
        <w:rPr>
          <w:lang w:val="en-US"/>
        </w:rPr>
        <w:t xml:space="preserve">It is however possible that </w:t>
      </w: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 are impaired in forming structured social relations in self-paced </w:t>
      </w:r>
      <w:r w:rsidR="000F0576">
        <w:rPr>
          <w:lang w:val="en-US"/>
        </w:rPr>
        <w:t>interactions</w:t>
      </w:r>
      <w:r>
        <w:rPr>
          <w:lang w:val="en-US"/>
        </w:rPr>
        <w:t>.</w:t>
      </w:r>
    </w:p>
    <w:p w14:paraId="6393264D" w14:textId="0F6B5FB5" w:rsidR="00D16DE0" w:rsidRDefault="00D16DE0" w:rsidP="00B46B81">
      <w:pPr>
        <w:pStyle w:val="ListParagraph"/>
        <w:numPr>
          <w:ilvl w:val="2"/>
          <w:numId w:val="2"/>
        </w:numPr>
        <w:jc w:val="both"/>
        <w:rPr>
          <w:lang w:val="en-US"/>
        </w:rPr>
      </w:pPr>
      <w:r>
        <w:rPr>
          <w:lang w:val="en-US"/>
        </w:rPr>
        <w:t xml:space="preserve">Such structured social relations should fulfil certain features. </w:t>
      </w:r>
    </w:p>
    <w:p w14:paraId="25435D93" w14:textId="4392B7C8" w:rsidR="00D16DE0" w:rsidRDefault="00D16DE0" w:rsidP="00D16DE0">
      <w:pPr>
        <w:pStyle w:val="ListParagraph"/>
        <w:numPr>
          <w:ilvl w:val="3"/>
          <w:numId w:val="2"/>
        </w:numPr>
        <w:jc w:val="both"/>
        <w:rPr>
          <w:lang w:val="en-US"/>
        </w:rPr>
      </w:pPr>
      <w:r>
        <w:rPr>
          <w:lang w:val="en-US"/>
        </w:rPr>
        <w:t>They should be stable over time.</w:t>
      </w:r>
    </w:p>
    <w:p w14:paraId="7B449A17" w14:textId="536B0431" w:rsidR="00D16DE0" w:rsidRDefault="00D16DE0" w:rsidP="00D16DE0">
      <w:pPr>
        <w:pStyle w:val="ListParagraph"/>
        <w:numPr>
          <w:ilvl w:val="3"/>
          <w:numId w:val="2"/>
        </w:numPr>
        <w:jc w:val="both"/>
        <w:rPr>
          <w:lang w:val="en-US"/>
        </w:rPr>
      </w:pPr>
      <w:r>
        <w:rPr>
          <w:lang w:val="en-US"/>
        </w:rPr>
        <w:t>Relations should be mutual in their nature.</w:t>
      </w:r>
    </w:p>
    <w:p w14:paraId="4A400514" w14:textId="1BA53149" w:rsidR="00D16DE0" w:rsidRDefault="00D16DE0" w:rsidP="00D16DE0">
      <w:pPr>
        <w:pStyle w:val="ListParagraph"/>
        <w:numPr>
          <w:ilvl w:val="3"/>
          <w:numId w:val="2"/>
        </w:numPr>
        <w:jc w:val="both"/>
        <w:rPr>
          <w:lang w:val="en-US"/>
        </w:rPr>
      </w:pPr>
      <w:r>
        <w:rPr>
          <w:lang w:val="en-US"/>
        </w:rPr>
        <w:t>They should form higher-order relations among animals and as such, these rich clubs should share other social behaviors than the rest of the colony.</w:t>
      </w:r>
    </w:p>
    <w:p w14:paraId="024E49D9" w14:textId="31B3CDCF"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59EB483A" w14:textId="49DF8560" w:rsidR="00B46B81" w:rsidRDefault="00D16DE0" w:rsidP="00B46B81">
      <w:pPr>
        <w:pStyle w:val="ListParagraph"/>
        <w:numPr>
          <w:ilvl w:val="2"/>
          <w:numId w:val="2"/>
        </w:numPr>
        <w:jc w:val="both"/>
        <w:rPr>
          <w:lang w:val="en-US"/>
        </w:rPr>
      </w:pPr>
      <w:r>
        <w:rPr>
          <w:lang w:val="en-US"/>
        </w:rPr>
        <w:t>We tested whether such rich clubs are regularly formed in the colonies and fulfil the above criteria.</w:t>
      </w:r>
    </w:p>
    <w:p w14:paraId="6B576E78" w14:textId="77777777" w:rsidR="00D16DE0" w:rsidRDefault="00D16DE0" w:rsidP="00B46B81">
      <w:pPr>
        <w:pStyle w:val="ListParagraph"/>
        <w:numPr>
          <w:ilvl w:val="2"/>
          <w:numId w:val="2"/>
        </w:numPr>
        <w:jc w:val="both"/>
        <w:rPr>
          <w:lang w:val="en-US"/>
        </w:rPr>
      </w:pPr>
      <w:r>
        <w:rPr>
          <w:lang w:val="en-US"/>
        </w:rPr>
        <w:t xml:space="preserve">We also wondered whether </w:t>
      </w:r>
    </w:p>
    <w:p w14:paraId="1F0C86E6" w14:textId="51690F7A" w:rsidR="00D16DE0" w:rsidRDefault="00D16DE0" w:rsidP="00D16DE0">
      <w:pPr>
        <w:pStyle w:val="ListParagraph"/>
        <w:numPr>
          <w:ilvl w:val="3"/>
          <w:numId w:val="2"/>
        </w:numPr>
        <w:jc w:val="both"/>
        <w:rPr>
          <w:lang w:val="en-US"/>
        </w:rPr>
      </w:pPr>
      <w:r>
        <w:rPr>
          <w:lang w:val="en-US"/>
        </w:rPr>
        <w:t>shared family bonds still promotes entering into the rich club as adults.</w:t>
      </w:r>
    </w:p>
    <w:p w14:paraId="46838F04" w14:textId="24CEA587" w:rsidR="00D16DE0" w:rsidRDefault="00D16DE0" w:rsidP="00D16DE0">
      <w:pPr>
        <w:pStyle w:val="ListParagraph"/>
        <w:numPr>
          <w:ilvl w:val="3"/>
          <w:numId w:val="2"/>
        </w:numPr>
        <w:jc w:val="both"/>
        <w:rPr>
          <w:lang w:val="en-US"/>
        </w:rPr>
      </w:pPr>
      <w:r>
        <w:rPr>
          <w:lang w:val="en-US"/>
        </w:rPr>
        <w:lastRenderedPageBreak/>
        <w:t>Rich club membership is a feature that is a trait of animals like social rank that as IxE is preserved when mice with other mice, or specific to</w:t>
      </w:r>
      <w:r w:rsidR="00AA5674">
        <w:rPr>
          <w:lang w:val="en-US"/>
        </w:rPr>
        <w:t xml:space="preserve"> the mice in the colony. As it depends on mutual interactions and not only on intrinsic state, it might be, akin of friendships, only be formed under certain conditions.</w:t>
      </w:r>
    </w:p>
    <w:p w14:paraId="26B0F0FB" w14:textId="549887F6" w:rsidR="00AA5674" w:rsidRDefault="00AA5674" w:rsidP="00AA5674">
      <w:pPr>
        <w:pStyle w:val="ListParagraph"/>
        <w:numPr>
          <w:ilvl w:val="4"/>
          <w:numId w:val="2"/>
        </w:numPr>
        <w:jc w:val="both"/>
        <w:rPr>
          <w:lang w:val="en-US"/>
        </w:rPr>
      </w:pPr>
      <w:r>
        <w:rPr>
          <w:lang w:val="en-US"/>
        </w:rPr>
        <w:t xml:space="preserve">Related to this, we wondered to which other behaviors rich club members share. </w:t>
      </w:r>
    </w:p>
    <w:p w14:paraId="1073BFB5" w14:textId="323EC498"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2D08C7CC" w14:textId="2513E764" w:rsidR="00B46B81" w:rsidRDefault="00BF56EC" w:rsidP="00B46B81">
      <w:pPr>
        <w:pStyle w:val="ListParagraph"/>
        <w:numPr>
          <w:ilvl w:val="2"/>
          <w:numId w:val="2"/>
        </w:numPr>
        <w:jc w:val="both"/>
        <w:rPr>
          <w:lang w:val="en-US"/>
        </w:rPr>
      </w:pPr>
      <w:r>
        <w:rPr>
          <w:lang w:val="en-US"/>
        </w:rPr>
        <w:t>To reduce complexity, we perform a</w:t>
      </w:r>
      <w:r w:rsidR="00F879B6" w:rsidRPr="00F879B6">
        <w:rPr>
          <w:lang w:val="en-US"/>
        </w:rPr>
        <w:t xml:space="preserve"> graph cut based on mutual nearest neighbors (4 mnn)</w:t>
      </w:r>
      <w:r>
        <w:rPr>
          <w:lang w:val="en-US"/>
        </w:rPr>
        <w:t xml:space="preserve"> and</w:t>
      </w:r>
      <w:r w:rsidR="00F879B6">
        <w:rPr>
          <w:lang w:val="en-US"/>
        </w:rPr>
        <w:t xml:space="preserve"> define</w:t>
      </w:r>
      <w:r>
        <w:rPr>
          <w:lang w:val="en-US"/>
        </w:rPr>
        <w:t xml:space="preserve"> the</w:t>
      </w:r>
      <w:r w:rsidR="00F879B6">
        <w:rPr>
          <w:lang w:val="en-US"/>
        </w:rPr>
        <w:t xml:space="preserve"> rich club members as the ones having degree &gt; 3 </w:t>
      </w:r>
      <w:r w:rsidR="00F879B6" w:rsidRPr="00F879B6">
        <w:rPr>
          <w:b/>
          <w:color w:val="FF0000"/>
          <w:lang w:val="en-US"/>
        </w:rPr>
        <w:t>(this is a bit of a language</w:t>
      </w:r>
      <w:r>
        <w:rPr>
          <w:b/>
          <w:color w:val="FF0000"/>
          <w:lang w:val="en-US"/>
        </w:rPr>
        <w:t xml:space="preserve"> abuse to call that</w:t>
      </w:r>
      <w:r w:rsidR="00F879B6" w:rsidRPr="00F879B6">
        <w:rPr>
          <w:b/>
          <w:color w:val="FF0000"/>
          <w:lang w:val="en-US"/>
        </w:rPr>
        <w:t xml:space="preserve"> </w:t>
      </w:r>
      <w:r w:rsidR="009C1447">
        <w:rPr>
          <w:b/>
          <w:color w:val="FF0000"/>
          <w:lang w:val="en-US"/>
        </w:rPr>
        <w:t xml:space="preserve">definition a </w:t>
      </w:r>
      <w:r w:rsidR="00F879B6" w:rsidRPr="00F879B6">
        <w:rPr>
          <w:b/>
          <w:color w:val="FF0000"/>
          <w:lang w:val="en-US"/>
        </w:rPr>
        <w:t xml:space="preserve">rich-club, </w:t>
      </w:r>
      <w:r w:rsidR="009C1447">
        <w:rPr>
          <w:b/>
          <w:color w:val="FF0000"/>
          <w:lang w:val="en-US"/>
        </w:rPr>
        <w:t>but the interactions are mutual so we are justified to name them as such</w:t>
      </w:r>
      <w:r w:rsidR="00F879B6" w:rsidRPr="00F879B6">
        <w:rPr>
          <w:b/>
          <w:color w:val="FF0000"/>
          <w:lang w:val="en-US"/>
        </w:rPr>
        <w:t>)</w:t>
      </w:r>
      <w:r>
        <w:rPr>
          <w:b/>
          <w:color w:val="FF0000"/>
          <w:lang w:val="en-US"/>
        </w:rPr>
        <w:t xml:space="preserve">. </w:t>
      </w:r>
      <w:r>
        <w:rPr>
          <w:lang w:val="en-US"/>
        </w:rPr>
        <w:t xml:space="preserve">To reduce variability, use we data averaged on a 3 day basis. We define that an animal is part of the stable RC if it was as rich club member at least 4 out of 5 times (on 3 day basis). We quantified how many cohorts presented a stable rich club </w:t>
      </w:r>
      <w:r w:rsidR="009C1447">
        <w:rPr>
          <w:lang w:val="en-US"/>
        </w:rPr>
        <w:t>and tested if the observations can be explained by littermates preferences or social memory after reshuffling via</w:t>
      </w:r>
      <w:r>
        <w:rPr>
          <w:lang w:val="en-US"/>
        </w:rPr>
        <w:t xml:space="preserve"> bootstrapping.</w:t>
      </w:r>
    </w:p>
    <w:p w14:paraId="6E0C22A1" w14:textId="05E72034" w:rsidR="00BF56EC" w:rsidRDefault="00825740" w:rsidP="00B46B81">
      <w:pPr>
        <w:pStyle w:val="ListParagraph"/>
        <w:numPr>
          <w:ilvl w:val="2"/>
          <w:numId w:val="2"/>
        </w:numPr>
        <w:jc w:val="both"/>
        <w:rPr>
          <w:lang w:val="en-US"/>
        </w:rPr>
      </w:pPr>
      <w:r>
        <w:rPr>
          <w:lang w:val="en-US"/>
        </w:rPr>
        <w:t xml:space="preserve">We did a permutation test on total number of approaches/chasings from RC members vs WT. </w:t>
      </w:r>
      <w:r w:rsidR="009C1447">
        <w:rPr>
          <w:lang w:val="en-US"/>
        </w:rPr>
        <w:t xml:space="preserve">We analyzed how stable RC members approach and chase others by ranking them as a function of total number of approaches/chasings and looking at the symmetry of these interactions. We define an approach/chasing to be symmetric if the ingoing and outgoing interaction differ by a factor of at most 1.5. </w:t>
      </w:r>
    </w:p>
    <w:p w14:paraId="438E4D3C" w14:textId="44E5A903" w:rsidR="00E6289F" w:rsidRDefault="00E6289F" w:rsidP="006A5F6A">
      <w:pPr>
        <w:pStyle w:val="ListParagraph"/>
        <w:numPr>
          <w:ilvl w:val="1"/>
          <w:numId w:val="2"/>
        </w:numPr>
        <w:jc w:val="both"/>
        <w:rPr>
          <w:lang w:val="en-US"/>
        </w:rPr>
      </w:pPr>
      <w:r w:rsidRPr="00D012B6">
        <w:rPr>
          <w:i/>
          <w:lang w:val="en-US"/>
        </w:rPr>
        <w:t>Result</w:t>
      </w:r>
      <w:r>
        <w:rPr>
          <w:lang w:val="en-US"/>
        </w:rPr>
        <w:t>:</w:t>
      </w:r>
    </w:p>
    <w:p w14:paraId="0E583199" w14:textId="6B3994E1" w:rsidR="00481D62" w:rsidRPr="00825740" w:rsidRDefault="00825740" w:rsidP="00481D62">
      <w:pPr>
        <w:pStyle w:val="ListParagraph"/>
        <w:numPr>
          <w:ilvl w:val="2"/>
          <w:numId w:val="2"/>
        </w:numPr>
        <w:jc w:val="both"/>
        <w:rPr>
          <w:lang w:val="en-US"/>
        </w:rPr>
      </w:pPr>
      <w:r w:rsidRPr="00825740">
        <w:rPr>
          <w:lang w:val="en-US"/>
        </w:rPr>
        <w:t>We observe rich clubs comprising 2 to 3 members</w:t>
      </w:r>
      <w:r w:rsidRPr="00825740">
        <w:rPr>
          <w:b/>
          <w:color w:val="FF0000"/>
          <w:lang w:val="en-US"/>
        </w:rPr>
        <w:t xml:space="preserve"> (</w:t>
      </w:r>
      <w:r w:rsidR="00E222D3">
        <w:rPr>
          <w:b/>
          <w:color w:val="FF0000"/>
          <w:lang w:val="en-US"/>
        </w:rPr>
        <w:t>up</w:t>
      </w:r>
      <w:r w:rsidRPr="00825740">
        <w:rPr>
          <w:b/>
          <w:color w:val="FF0000"/>
          <w:lang w:val="en-US"/>
        </w:rPr>
        <w:t xml:space="preserve"> to 4 depending on analysis parameters) </w:t>
      </w:r>
      <w:r w:rsidRPr="00825740">
        <w:rPr>
          <w:lang w:val="en-US"/>
        </w:rPr>
        <w:t>that are stable over time (at least 12 out of 15 days) for most cohorts (12 out of 15 cohorts). These stable rich clubs are emergent social structures specific to each cohorts as they cannot be explained easily by littermate preferences (no significant effect)</w:t>
      </w:r>
      <w:r w:rsidR="00E222D3">
        <w:rPr>
          <w:lang w:val="en-US"/>
        </w:rPr>
        <w:t xml:space="preserve"> or</w:t>
      </w:r>
      <w:r w:rsidRPr="00825740">
        <w:rPr>
          <w:lang w:val="en-US"/>
        </w:rPr>
        <w:t xml:space="preserve"> preference towards previous encounter before reshuffling (also no significant effect)</w:t>
      </w:r>
    </w:p>
    <w:p w14:paraId="3991B201" w14:textId="34ABA9FA" w:rsidR="00B46B81" w:rsidRPr="00BA3F2A" w:rsidRDefault="00BA3F2A" w:rsidP="00481D62">
      <w:pPr>
        <w:pStyle w:val="ListParagraph"/>
        <w:numPr>
          <w:ilvl w:val="2"/>
          <w:numId w:val="2"/>
        </w:numPr>
        <w:jc w:val="both"/>
        <w:rPr>
          <w:lang w:val="en-US"/>
        </w:rPr>
      </w:pPr>
      <w:r w:rsidRPr="00BA3F2A">
        <w:rPr>
          <w:lang w:val="en-US"/>
        </w:rPr>
        <w:t>Members of the stable rich clubs are responsible for most of the approaches and the chasings (in absolute value) and tend to rank somewhat high in the social hierarchy.</w:t>
      </w:r>
    </w:p>
    <w:p w14:paraId="38A4B6EF" w14:textId="575D99EE" w:rsidR="00BA3F2A" w:rsidRPr="00BA3F2A" w:rsidRDefault="00BA3F2A" w:rsidP="00481D62">
      <w:pPr>
        <w:pStyle w:val="ListParagraph"/>
        <w:numPr>
          <w:ilvl w:val="2"/>
          <w:numId w:val="2"/>
        </w:numPr>
        <w:jc w:val="both"/>
        <w:rPr>
          <w:lang w:val="en-US"/>
        </w:rPr>
      </w:pPr>
      <w:r w:rsidRPr="00BA3F2A">
        <w:rPr>
          <w:lang w:val="en-US"/>
        </w:rPr>
        <w:t>Members of the rich club approaches themselves mut</w:t>
      </w:r>
      <w:r>
        <w:rPr>
          <w:lang w:val="en-US"/>
        </w:rPr>
        <w:t>ually much more than other mice (show comparison of pie charts?).</w:t>
      </w:r>
    </w:p>
    <w:p w14:paraId="4535D668" w14:textId="2566A901"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0F489599" w14:textId="2A44AC6A" w:rsidR="004C0FD9" w:rsidRPr="00456765" w:rsidRDefault="004C0FD9" w:rsidP="00456765">
      <w:pPr>
        <w:pStyle w:val="ListParagraph"/>
        <w:numPr>
          <w:ilvl w:val="2"/>
          <w:numId w:val="2"/>
        </w:numPr>
        <w:jc w:val="both"/>
        <w:rPr>
          <w:lang w:val="en-US"/>
        </w:rPr>
      </w:pPr>
      <w:r w:rsidRPr="00456765">
        <w:rPr>
          <w:lang w:val="en-US"/>
        </w:rPr>
        <w:t>Mice in the NoSeMaze form stable rich clubs</w:t>
      </w:r>
      <w:r w:rsidR="00456765" w:rsidRPr="00456765">
        <w:rPr>
          <w:lang w:val="en-US"/>
        </w:rPr>
        <w:t xml:space="preserve"> that u</w:t>
      </w:r>
      <w:r w:rsidRPr="00456765">
        <w:rPr>
          <w:lang w:val="en-US"/>
        </w:rPr>
        <w:t xml:space="preserve">sually comprise </w:t>
      </w:r>
      <w:r w:rsidR="00BF56EC" w:rsidRPr="00BF56EC">
        <w:rPr>
          <w:b/>
          <w:color w:val="FF0000"/>
          <w:lang w:val="en-US"/>
        </w:rPr>
        <w:t xml:space="preserve">2 to 3 </w:t>
      </w:r>
      <w:r w:rsidRPr="00BF56EC">
        <w:rPr>
          <w:b/>
          <w:color w:val="FF0000"/>
          <w:lang w:val="en-US"/>
        </w:rPr>
        <w:t>members</w:t>
      </w:r>
      <w:r w:rsidR="00456765" w:rsidRPr="00BF56EC">
        <w:rPr>
          <w:b/>
          <w:color w:val="FF0000"/>
          <w:lang w:val="en-US"/>
        </w:rPr>
        <w:t>.</w:t>
      </w:r>
      <w:r w:rsidR="00BF56EC">
        <w:rPr>
          <w:b/>
          <w:color w:val="FF0000"/>
          <w:lang w:val="en-US"/>
        </w:rPr>
        <w:t xml:space="preserve"> (depends on the chosen parameters, but I don’t think we should try to chase the “true” value, it is more important to show that it is there).</w:t>
      </w:r>
    </w:p>
    <w:p w14:paraId="73D6787B" w14:textId="475827A6" w:rsidR="004C0FD9" w:rsidRDefault="00456765" w:rsidP="00B46B81">
      <w:pPr>
        <w:pStyle w:val="ListParagraph"/>
        <w:numPr>
          <w:ilvl w:val="2"/>
          <w:numId w:val="2"/>
        </w:numPr>
        <w:jc w:val="both"/>
        <w:rPr>
          <w:lang w:val="en-US"/>
        </w:rPr>
      </w:pPr>
      <w:r>
        <w:rPr>
          <w:lang w:val="en-US"/>
        </w:rPr>
        <w:t>Entering a rich club in one colony or family relations do not guarantee to become a rich club member in another colony akin of the formation of friendships.</w:t>
      </w:r>
    </w:p>
    <w:p w14:paraId="1BF5DAA8" w14:textId="4C9C1E34" w:rsidR="00456765" w:rsidRDefault="00456765" w:rsidP="00B46B81">
      <w:pPr>
        <w:pStyle w:val="ListParagraph"/>
        <w:numPr>
          <w:ilvl w:val="2"/>
          <w:numId w:val="2"/>
        </w:numPr>
        <w:jc w:val="both"/>
        <w:rPr>
          <w:lang w:val="en-US"/>
        </w:rPr>
      </w:pPr>
      <w:r>
        <w:rPr>
          <w:lang w:val="en-US"/>
        </w:rPr>
        <w:t xml:space="preserve">Rich club members however also mutually chase in other more in the tube and have a tendency to be in the upper parts of the hierarchy. </w:t>
      </w:r>
    </w:p>
    <w:p w14:paraId="1C3F833D" w14:textId="42644D89" w:rsidR="00456765" w:rsidRDefault="00456765" w:rsidP="00B46B81">
      <w:pPr>
        <w:pStyle w:val="ListParagraph"/>
        <w:numPr>
          <w:ilvl w:val="2"/>
          <w:numId w:val="2"/>
        </w:numPr>
        <w:jc w:val="both"/>
        <w:rPr>
          <w:lang w:val="en-US"/>
        </w:rPr>
      </w:pPr>
      <w:r>
        <w:rPr>
          <w:lang w:val="en-US"/>
        </w:rPr>
        <w:t>Thus rich clubs form structured higher order relationships.</w:t>
      </w:r>
    </w:p>
    <w:p w14:paraId="1CFF5930" w14:textId="77777777" w:rsidR="00414D34" w:rsidRPr="00D012B6" w:rsidRDefault="00414D34" w:rsidP="00414D34">
      <w:pPr>
        <w:pStyle w:val="ListParagraph"/>
        <w:ind w:left="1881"/>
        <w:jc w:val="both"/>
        <w:rPr>
          <w:lang w:val="en-US"/>
        </w:rPr>
      </w:pPr>
    </w:p>
    <w:p w14:paraId="147E514D" w14:textId="7915A848" w:rsidR="00414D34" w:rsidRDefault="00414D34" w:rsidP="006A5F6A">
      <w:pPr>
        <w:jc w:val="both"/>
        <w:rPr>
          <w:noProof/>
          <w:lang w:eastAsia="de-DE"/>
        </w:rPr>
      </w:pPr>
    </w:p>
    <w:p w14:paraId="3D6F24EE" w14:textId="1F47382F" w:rsidR="00E6289F" w:rsidRDefault="00414D34" w:rsidP="006A5F6A">
      <w:pPr>
        <w:jc w:val="both"/>
        <w:rPr>
          <w:lang w:val="en-US"/>
        </w:rPr>
      </w:pPr>
      <w:r w:rsidRPr="00414D34">
        <w:rPr>
          <w:noProof/>
          <w:lang w:eastAsia="de-DE"/>
        </w:rPr>
        <w:lastRenderedPageBreak/>
        <mc:AlternateContent>
          <mc:Choice Requires="wps">
            <w:drawing>
              <wp:anchor distT="45720" distB="45720" distL="114300" distR="114300" simplePos="0" relativeHeight="251659264" behindDoc="0" locked="0" layoutInCell="1" allowOverlap="1" wp14:anchorId="0A431F78" wp14:editId="32FA5B62">
                <wp:simplePos x="0" y="0"/>
                <wp:positionH relativeFrom="page">
                  <wp:posOffset>662354</wp:posOffset>
                </wp:positionH>
                <wp:positionV relativeFrom="paragraph">
                  <wp:posOffset>489</wp:posOffset>
                </wp:positionV>
                <wp:extent cx="1881505" cy="1404620"/>
                <wp:effectExtent l="0" t="0" r="2349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1404620"/>
                        </a:xfrm>
                        <a:prstGeom prst="rect">
                          <a:avLst/>
                        </a:prstGeom>
                        <a:solidFill>
                          <a:srgbClr val="FFFFFF"/>
                        </a:solidFill>
                        <a:ln w="9525">
                          <a:solidFill>
                            <a:srgbClr val="000000"/>
                          </a:solidFill>
                          <a:miter lim="800000"/>
                          <a:headEnd/>
                          <a:tailEnd/>
                        </a:ln>
                      </wps:spPr>
                      <wps:txbx>
                        <w:txbxContent>
                          <w:p w14:paraId="6C6E577B" w14:textId="026CDAE3" w:rsidR="00414D34" w:rsidRPr="00414D34" w:rsidRDefault="00414D34">
                            <w:pPr>
                              <w:rPr>
                                <w:b/>
                                <w:lang w:val="en-US"/>
                              </w:rPr>
                            </w:pPr>
                            <w:r w:rsidRPr="00414D34">
                              <w:rPr>
                                <w:b/>
                              </w:rPr>
                              <w:t>Main 6: Rich clubs: approach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431F78" id="_x0000_t202" coordsize="21600,21600" o:spt="202" path="m,l,21600r21600,l21600,xe">
                <v:stroke joinstyle="miter"/>
                <v:path gradientshapeok="t" o:connecttype="rect"/>
              </v:shapetype>
              <v:shape id="Text Box 2" o:spid="_x0000_s1026" type="#_x0000_t202" style="position:absolute;left:0;text-align:left;margin-left:52.15pt;margin-top:.05pt;width:148.15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">
                <v:textbox style="mso-fit-shape-to-text:t">
                  <w:txbxContent>
                    <w:p w14:paraId="6C6E577B" w14:textId="026CDAE3" w:rsidR="00414D34" w:rsidRPr="00414D34" w:rsidRDefault="00414D34">
                      <w:pPr>
                        <w:rPr>
                          <w:b/>
                          <w:lang w:val="en-US"/>
                        </w:rPr>
                      </w:pPr>
                      <w:r w:rsidRPr="00414D34">
                        <w:rPr>
                          <w:b/>
                        </w:rPr>
                        <w:t>Main 6: Rich clubs: approach</w:t>
                      </w:r>
                    </w:p>
                  </w:txbxContent>
                </v:textbox>
                <w10:wrap type="square" anchorx="page"/>
              </v:shape>
            </w:pict>
          </mc:Fallback>
        </mc:AlternateContent>
      </w:r>
      <w:r>
        <w:rPr>
          <w:noProof/>
          <w:lang w:eastAsia="de-DE"/>
        </w:rPr>
        <w:drawing>
          <wp:inline distT="0" distB="0" distL="0" distR="0" wp14:anchorId="3322673C" wp14:editId="1AE5F56D">
            <wp:extent cx="5749925" cy="5357495"/>
            <wp:effectExtent l="0" t="0" r="3175" b="0"/>
            <wp:docPr id="12" name="Picture 12" descr="C:\Users\wolfgang.kelsch\AppData\Local\Microsoft\Windows\INetCache\Content.Word\rc_pres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lfgang.kelsch\AppData\Local\Microsoft\Windows\INetCache\Content.Word\rc_presentati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9925" cy="5357495"/>
                    </a:xfrm>
                    <a:prstGeom prst="rect">
                      <a:avLst/>
                    </a:prstGeom>
                    <a:noFill/>
                    <a:ln>
                      <a:noFill/>
                    </a:ln>
                  </pic:spPr>
                </pic:pic>
              </a:graphicData>
            </a:graphic>
          </wp:inline>
        </w:drawing>
      </w:r>
    </w:p>
    <w:p w14:paraId="6BE88D6F" w14:textId="77777777" w:rsidR="00E6289F" w:rsidRPr="00E6289F" w:rsidRDefault="00E6289F" w:rsidP="006A5F6A">
      <w:pPr>
        <w:pStyle w:val="ListParagraph"/>
        <w:numPr>
          <w:ilvl w:val="0"/>
          <w:numId w:val="2"/>
        </w:numPr>
        <w:jc w:val="both"/>
        <w:rPr>
          <w:lang w:val="en-US"/>
        </w:rPr>
      </w:pPr>
      <w:r>
        <w:rPr>
          <w:b/>
          <w:lang w:val="en-US"/>
        </w:rPr>
        <w:t>OXTR</w:t>
      </w:r>
      <w:r w:rsidRPr="00D012B6">
        <w:rPr>
          <w:rFonts w:cstheme="minorHAnsi"/>
          <w:b/>
          <w:vertAlign w:val="superscript"/>
          <w:lang w:val="en-US"/>
        </w:rPr>
        <w:t>Δ</w:t>
      </w:r>
      <w:r w:rsidRPr="00D012B6">
        <w:rPr>
          <w:b/>
          <w:vertAlign w:val="superscript"/>
          <w:lang w:val="en-US"/>
        </w:rPr>
        <w:t>AON</w:t>
      </w:r>
      <w:r>
        <w:rPr>
          <w:b/>
          <w:lang w:val="en-US"/>
        </w:rPr>
        <w:t xml:space="preserve"> mice do not enter rich clubs.</w:t>
      </w:r>
    </w:p>
    <w:p w14:paraId="5386C665" w14:textId="1B7DF574" w:rsidR="00EA120C" w:rsidRDefault="00EA120C" w:rsidP="006A5F6A">
      <w:pPr>
        <w:pStyle w:val="ListParagraph"/>
        <w:numPr>
          <w:ilvl w:val="1"/>
          <w:numId w:val="2"/>
        </w:numPr>
        <w:jc w:val="both"/>
        <w:rPr>
          <w:lang w:val="en-US"/>
        </w:rPr>
      </w:pPr>
      <w:r w:rsidRPr="00EA120C">
        <w:rPr>
          <w:i/>
          <w:lang w:val="en-US"/>
        </w:rPr>
        <w:t>Starting point</w:t>
      </w:r>
      <w:r>
        <w:rPr>
          <w:lang w:val="en-US"/>
        </w:rPr>
        <w:t>:</w:t>
      </w:r>
    </w:p>
    <w:p w14:paraId="4A3E2B72" w14:textId="274CE368" w:rsidR="00B46B81" w:rsidRDefault="00456765" w:rsidP="00B46B81">
      <w:pPr>
        <w:pStyle w:val="ListParagraph"/>
        <w:numPr>
          <w:ilvl w:val="2"/>
          <w:numId w:val="2"/>
        </w:numPr>
        <w:jc w:val="both"/>
        <w:rPr>
          <w:lang w:val="en-US"/>
        </w:rPr>
      </w:pPr>
      <w:r w:rsidRPr="000F0576">
        <w:rPr>
          <w:lang w:val="en-US"/>
        </w:rPr>
        <w:t>OXTR</w:t>
      </w:r>
      <w:r w:rsidRPr="000F0576">
        <w:rPr>
          <w:vertAlign w:val="superscript"/>
          <w:lang w:val="en-US"/>
        </w:rPr>
        <w:t>ΔAON</w:t>
      </w:r>
      <w:r w:rsidRPr="000F0576">
        <w:rPr>
          <w:lang w:val="en-US"/>
        </w:rPr>
        <w:t xml:space="preserve"> mice</w:t>
      </w:r>
      <w:r>
        <w:rPr>
          <w:lang w:val="en-US"/>
        </w:rPr>
        <w:t xml:space="preserve"> with impaired social sampling and memory.</w:t>
      </w:r>
    </w:p>
    <w:p w14:paraId="74760042" w14:textId="4E15991E" w:rsidR="00E6289F" w:rsidRDefault="00E6289F" w:rsidP="006A5F6A">
      <w:pPr>
        <w:pStyle w:val="ListParagraph"/>
        <w:numPr>
          <w:ilvl w:val="1"/>
          <w:numId w:val="2"/>
        </w:numPr>
        <w:jc w:val="both"/>
        <w:rPr>
          <w:lang w:val="en-US"/>
        </w:rPr>
      </w:pPr>
      <w:r w:rsidRPr="00D012B6">
        <w:rPr>
          <w:i/>
          <w:lang w:val="en-US"/>
        </w:rPr>
        <w:t>Question</w:t>
      </w:r>
      <w:r>
        <w:rPr>
          <w:lang w:val="en-US"/>
        </w:rPr>
        <w:t>:</w:t>
      </w:r>
    </w:p>
    <w:p w14:paraId="2D9FF289" w14:textId="79EA82D9" w:rsidR="00B46B81" w:rsidRDefault="00456765" w:rsidP="00B46B81">
      <w:pPr>
        <w:pStyle w:val="ListParagraph"/>
        <w:numPr>
          <w:ilvl w:val="2"/>
          <w:numId w:val="2"/>
        </w:numPr>
        <w:jc w:val="both"/>
        <w:rPr>
          <w:lang w:val="en-US"/>
        </w:rPr>
      </w:pPr>
      <w:r>
        <w:rPr>
          <w:lang w:val="en-US"/>
        </w:rPr>
        <w:t>We therefore wondered whether mutants that still regularly approach others and are approached, form structured higher-order mutual relationships.</w:t>
      </w:r>
    </w:p>
    <w:p w14:paraId="6DF4CF92" w14:textId="6C28350E" w:rsidR="00E6289F" w:rsidRDefault="00E6289F" w:rsidP="006A5F6A">
      <w:pPr>
        <w:pStyle w:val="ListParagraph"/>
        <w:numPr>
          <w:ilvl w:val="1"/>
          <w:numId w:val="2"/>
        </w:numPr>
        <w:jc w:val="both"/>
        <w:rPr>
          <w:lang w:val="en-US"/>
        </w:rPr>
      </w:pPr>
      <w:r w:rsidRPr="00D012B6">
        <w:rPr>
          <w:i/>
          <w:lang w:val="en-US"/>
        </w:rPr>
        <w:t>Approach</w:t>
      </w:r>
      <w:r>
        <w:rPr>
          <w:lang w:val="en-US"/>
        </w:rPr>
        <w:t>:</w:t>
      </w:r>
    </w:p>
    <w:p w14:paraId="5D883845" w14:textId="7B904728" w:rsidR="00B46B81" w:rsidRPr="00B95636" w:rsidRDefault="00B95636" w:rsidP="00481D62">
      <w:pPr>
        <w:pStyle w:val="ListParagraph"/>
        <w:numPr>
          <w:ilvl w:val="2"/>
          <w:numId w:val="2"/>
        </w:numPr>
        <w:jc w:val="both"/>
        <w:rPr>
          <w:lang w:val="en-US"/>
        </w:rPr>
      </w:pPr>
      <w:r w:rsidRPr="00B95636">
        <w:rPr>
          <w:lang w:val="en-US"/>
        </w:rPr>
        <w:t>Tested whether observed proportion of mutants in the stable RC is imputable to random chance via bootstrapping.</w:t>
      </w:r>
    </w:p>
    <w:p w14:paraId="63CC0DF2" w14:textId="4DE39558" w:rsidR="00E6289F" w:rsidRDefault="00E6289F" w:rsidP="006A5F6A">
      <w:pPr>
        <w:pStyle w:val="ListParagraph"/>
        <w:numPr>
          <w:ilvl w:val="1"/>
          <w:numId w:val="2"/>
        </w:numPr>
        <w:jc w:val="both"/>
        <w:rPr>
          <w:lang w:val="en-US"/>
        </w:rPr>
      </w:pPr>
      <w:r w:rsidRPr="00D012B6">
        <w:rPr>
          <w:i/>
          <w:lang w:val="en-US"/>
        </w:rPr>
        <w:t>Result</w:t>
      </w:r>
      <w:r>
        <w:rPr>
          <w:lang w:val="en-US"/>
        </w:rPr>
        <w:t>:</w:t>
      </w:r>
    </w:p>
    <w:p w14:paraId="14C429EB" w14:textId="3A7CA98F" w:rsidR="00026CD4" w:rsidRPr="00481D62" w:rsidRDefault="00481D62" w:rsidP="007772CF">
      <w:pPr>
        <w:pStyle w:val="ListParagraph"/>
        <w:numPr>
          <w:ilvl w:val="2"/>
          <w:numId w:val="2"/>
        </w:numPr>
        <w:jc w:val="both"/>
        <w:rPr>
          <w:color w:val="0070C0"/>
          <w:lang w:val="en-US"/>
        </w:rPr>
      </w:pPr>
      <w:r w:rsidRPr="00481D62">
        <w:rPr>
          <w:color w:val="0070C0"/>
          <w:lang w:val="en-US"/>
        </w:rPr>
        <w:t>OXTR</w:t>
      </w:r>
      <w:r w:rsidRPr="00481D62">
        <w:rPr>
          <w:color w:val="0070C0"/>
          <w:vertAlign w:val="superscript"/>
          <w:lang w:val="en-US"/>
        </w:rPr>
        <w:t>ΔAON</w:t>
      </w:r>
      <w:r w:rsidRPr="00481D62">
        <w:rPr>
          <w:color w:val="0070C0"/>
          <w:lang w:val="en-US"/>
        </w:rPr>
        <w:t xml:space="preserve"> mice are below chance level to enter RC.</w:t>
      </w:r>
    </w:p>
    <w:p w14:paraId="2EE5287D" w14:textId="456A6CB8" w:rsidR="00B46B81" w:rsidRPr="00481D62" w:rsidRDefault="00026CD4" w:rsidP="00481D62">
      <w:pPr>
        <w:pStyle w:val="ListParagraph"/>
        <w:numPr>
          <w:ilvl w:val="2"/>
          <w:numId w:val="2"/>
        </w:numPr>
        <w:jc w:val="both"/>
        <w:rPr>
          <w:b/>
          <w:color w:val="00B050"/>
          <w:lang w:val="en-US"/>
        </w:rPr>
      </w:pPr>
      <w:r w:rsidRPr="00481D62">
        <w:rPr>
          <w:color w:val="0070C0"/>
          <w:lang w:val="en-US"/>
        </w:rPr>
        <w:t xml:space="preserve">Outgoing </w:t>
      </w:r>
      <w:r w:rsidRPr="00481D62">
        <w:rPr>
          <w:color w:val="FF0000"/>
          <w:lang w:val="en-US"/>
        </w:rPr>
        <w:t>[also incoming?]</w:t>
      </w:r>
      <w:r w:rsidR="00F0641D" w:rsidRPr="00481D62">
        <w:rPr>
          <w:color w:val="0070C0"/>
          <w:lang w:val="en-US"/>
        </w:rPr>
        <w:t xml:space="preserve"> chasing</w:t>
      </w:r>
      <w:r w:rsidRPr="00481D62">
        <w:rPr>
          <w:color w:val="0070C0"/>
          <w:lang w:val="en-US"/>
        </w:rPr>
        <w:t xml:space="preserve">, total interactions and approaches are expressed in </w:t>
      </w:r>
      <w:r w:rsidR="00F0641D" w:rsidRPr="00481D62">
        <w:rPr>
          <w:color w:val="0070C0"/>
          <w:lang w:val="en-US"/>
        </w:rPr>
        <w:t>OXTR</w:t>
      </w:r>
      <w:r w:rsidR="00F0641D" w:rsidRPr="00481D62">
        <w:rPr>
          <w:color w:val="0070C0"/>
          <w:vertAlign w:val="superscript"/>
          <w:lang w:val="en-US"/>
        </w:rPr>
        <w:t>ΔAON</w:t>
      </w:r>
      <w:r w:rsidR="00F0641D" w:rsidRPr="00481D62">
        <w:rPr>
          <w:color w:val="0070C0"/>
          <w:lang w:val="en-US"/>
        </w:rPr>
        <w:t xml:space="preserve"> mice</w:t>
      </w:r>
      <w:r w:rsidRPr="00481D62">
        <w:rPr>
          <w:color w:val="0070C0"/>
          <w:lang w:val="en-US"/>
        </w:rPr>
        <w:t xml:space="preserve"> as in other non-RC members.</w:t>
      </w:r>
    </w:p>
    <w:p w14:paraId="263FEB23" w14:textId="284EFCE2" w:rsidR="00E6289F" w:rsidRDefault="00E6289F" w:rsidP="006A5F6A">
      <w:pPr>
        <w:pStyle w:val="ListParagraph"/>
        <w:numPr>
          <w:ilvl w:val="1"/>
          <w:numId w:val="2"/>
        </w:numPr>
        <w:jc w:val="both"/>
        <w:rPr>
          <w:lang w:val="en-US"/>
        </w:rPr>
      </w:pPr>
      <w:r w:rsidRPr="00D012B6">
        <w:rPr>
          <w:i/>
          <w:lang w:val="en-US"/>
        </w:rPr>
        <w:t>Conclusion</w:t>
      </w:r>
      <w:r>
        <w:rPr>
          <w:lang w:val="en-US"/>
        </w:rPr>
        <w:t>:</w:t>
      </w:r>
    </w:p>
    <w:p w14:paraId="794829CA" w14:textId="0E081DF5" w:rsidR="00B46B81" w:rsidRDefault="00750D23" w:rsidP="00750D23">
      <w:pPr>
        <w:pStyle w:val="ListParagraph"/>
        <w:numPr>
          <w:ilvl w:val="2"/>
          <w:numId w:val="2"/>
        </w:numPr>
        <w:jc w:val="both"/>
        <w:rPr>
          <w:lang w:val="en-US"/>
        </w:rPr>
      </w:pPr>
      <w:r>
        <w:rPr>
          <w:lang w:val="en-US"/>
        </w:rPr>
        <w:t xml:space="preserve">Indeed, </w:t>
      </w:r>
      <w:r w:rsidRPr="000F0576">
        <w:rPr>
          <w:lang w:val="en-US"/>
        </w:rPr>
        <w:t>OXTR</w:t>
      </w:r>
      <w:r w:rsidRPr="000F0576">
        <w:rPr>
          <w:vertAlign w:val="superscript"/>
          <w:lang w:val="en-US"/>
        </w:rPr>
        <w:t>ΔAON</w:t>
      </w:r>
      <w:r w:rsidRPr="000F0576">
        <w:rPr>
          <w:lang w:val="en-US"/>
        </w:rPr>
        <w:t xml:space="preserve"> mice</w:t>
      </w:r>
      <w:r>
        <w:rPr>
          <w:lang w:val="en-US"/>
        </w:rPr>
        <w:t xml:space="preserve"> do not </w:t>
      </w:r>
      <w:r w:rsidR="00026CD4">
        <w:rPr>
          <w:lang w:val="en-US"/>
        </w:rPr>
        <w:t>form structures social relationships</w:t>
      </w:r>
      <w:r>
        <w:rPr>
          <w:lang w:val="en-US"/>
        </w:rPr>
        <w:t xml:space="preserve"> and </w:t>
      </w:r>
      <w:r w:rsidR="00481D62">
        <w:rPr>
          <w:lang w:val="en-US"/>
        </w:rPr>
        <w:t xml:space="preserve">also behave like non-RC mice </w:t>
      </w:r>
      <w:r>
        <w:rPr>
          <w:lang w:val="en-US"/>
        </w:rPr>
        <w:t>with regards to approach densities and chasing.</w:t>
      </w:r>
    </w:p>
    <w:p w14:paraId="6872060F" w14:textId="5AB0296F" w:rsidR="00C52136" w:rsidRPr="00C52136" w:rsidRDefault="00B95636" w:rsidP="00C52136">
      <w:pPr>
        <w:jc w:val="both"/>
        <w:rPr>
          <w:b/>
          <w:lang w:val="en-US"/>
        </w:rPr>
      </w:pPr>
      <w:r w:rsidRPr="00B95636">
        <w:rPr>
          <w:b/>
          <w:noProof/>
          <w:lang w:eastAsia="de-DE"/>
        </w:rPr>
        <w:lastRenderedPageBreak/>
        <mc:AlternateContent>
          <mc:Choice Requires="wps">
            <w:drawing>
              <wp:anchor distT="45720" distB="45720" distL="114300" distR="114300" simplePos="0" relativeHeight="251661312" behindDoc="0" locked="0" layoutInCell="1" allowOverlap="1" wp14:anchorId="33327146" wp14:editId="0FAFF7F9">
                <wp:simplePos x="0" y="0"/>
                <wp:positionH relativeFrom="column">
                  <wp:posOffset>-518795</wp:posOffset>
                </wp:positionH>
                <wp:positionV relativeFrom="paragraph">
                  <wp:posOffset>307340</wp:posOffset>
                </wp:positionV>
                <wp:extent cx="1717040" cy="1404620"/>
                <wp:effectExtent l="0" t="0" r="16510" b="139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1404620"/>
                        </a:xfrm>
                        <a:prstGeom prst="rect">
                          <a:avLst/>
                        </a:prstGeom>
                        <a:solidFill>
                          <a:srgbClr val="FFFFFF"/>
                        </a:solidFill>
                        <a:ln w="9525">
                          <a:solidFill>
                            <a:srgbClr val="000000"/>
                          </a:solidFill>
                          <a:miter lim="800000"/>
                          <a:headEnd/>
                          <a:tailEnd/>
                        </a:ln>
                      </wps:spPr>
                      <wps:txbx>
                        <w:txbxContent>
                          <w:p w14:paraId="0F89487B" w14:textId="569DF412" w:rsidR="00B95636" w:rsidRPr="00B95636" w:rsidRDefault="00B95636">
                            <w:pPr>
                              <w:rPr>
                                <w:b/>
                                <w:lang w:val="en-US"/>
                              </w:rPr>
                            </w:pPr>
                            <w:r w:rsidRPr="00B95636">
                              <w:rPr>
                                <w:b/>
                              </w:rPr>
                              <w:t>Main 7: rich club: features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27146" id="_x0000_s1027" type="#_x0000_t202" style="position:absolute;left:0;text-align:left;margin-left:-40.85pt;margin-top:24.2pt;width:13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">
                <v:textbox style="mso-fit-shape-to-text:t">
                  <w:txbxContent>
                    <w:p w14:paraId="0F89487B" w14:textId="569DF412" w:rsidR="00B95636" w:rsidRPr="00B95636" w:rsidRDefault="00B95636">
                      <w:pPr>
                        <w:rPr>
                          <w:b/>
                          <w:lang w:val="en-US"/>
                        </w:rPr>
                      </w:pPr>
                      <w:r w:rsidRPr="00B95636">
                        <w:rPr>
                          <w:b/>
                        </w:rPr>
                        <w:t>Main 7: rich club: features</w:t>
                      </w:r>
                    </w:p>
                  </w:txbxContent>
                </v:textbox>
                <w10:wrap type="square"/>
              </v:shape>
            </w:pict>
          </mc:Fallback>
        </mc:AlternateContent>
      </w:r>
      <w:r>
        <w:rPr>
          <w:b/>
          <w:noProof/>
          <w:lang w:eastAsia="de-DE"/>
        </w:rPr>
        <w:pict w14:anchorId="451703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53.35pt;height:581.15pt">
            <v:imagedata r:id="rId22" o:title="rc_features_1"/>
          </v:shape>
        </w:pict>
      </w:r>
    </w:p>
    <w:p w14:paraId="1928B097" w14:textId="77777777" w:rsidR="00B95636" w:rsidRDefault="00F837F7" w:rsidP="006A5F6A">
      <w:pPr>
        <w:jc w:val="both"/>
        <w:rPr>
          <w:lang w:val="en-US"/>
        </w:rPr>
      </w:pPr>
      <w:r>
        <w:rPr>
          <w:lang w:val="en-US"/>
        </w:rPr>
        <w:lastRenderedPageBreak/>
        <w:t>8a:</w:t>
      </w:r>
      <w:r w:rsidR="00862A49">
        <w:rPr>
          <w:lang w:val="en-US"/>
        </w:rPr>
        <w:pict w14:anchorId="777B7170">
          <v:shape id="_x0000_i1025" type="#_x0000_t75" style="width:197.7pt;height:119.6pt">
            <v:imagedata r:id="rId23" o:title="chasing_rank_vs_ApproachesOrder_All"/>
          </v:shape>
        </w:pict>
      </w:r>
      <w:bookmarkStart w:id="13" w:name="_GoBack"/>
      <w:bookmarkEnd w:id="13"/>
    </w:p>
    <w:p w14:paraId="45AF8EE0" w14:textId="713FADFC" w:rsidR="00B95636" w:rsidRDefault="00B95636" w:rsidP="006A5F6A">
      <w:pPr>
        <w:jc w:val="both"/>
        <w:rPr>
          <w:lang w:val="en-US"/>
        </w:rPr>
      </w:pPr>
    </w:p>
    <w:p w14:paraId="51281DBD" w14:textId="71668040" w:rsidR="00B95636" w:rsidRDefault="00B95636" w:rsidP="006A5F6A">
      <w:pPr>
        <w:jc w:val="both"/>
        <w:rPr>
          <w:lang w:val="en-US"/>
        </w:rPr>
      </w:pPr>
      <w:r>
        <w:rPr>
          <w:lang w:val="en-US"/>
        </w:rPr>
        <w:pict w14:anchorId="5AAC2927">
          <v:shape id="_x0000_i1046" type="#_x0000_t75" style="width:217.05pt;height:162.8pt">
            <v:imagedata r:id="rId24" o:title="approaches_rc_to_rc"/>
          </v:shape>
        </w:pict>
      </w:r>
      <w:r>
        <w:rPr>
          <w:lang w:val="en-US"/>
        </w:rPr>
        <w:pict w14:anchorId="052FA733">
          <v:shape id="_x0000_i1047" type="#_x0000_t75" style="width:201.35pt;height:151.05pt">
            <v:imagedata r:id="rId25" o:title="approaches_all_to_all"/>
          </v:shape>
        </w:pict>
      </w:r>
    </w:p>
    <w:p w14:paraId="24CA2C6C" w14:textId="77777777" w:rsidR="00B95636" w:rsidRDefault="00B95636" w:rsidP="006A5F6A">
      <w:pPr>
        <w:jc w:val="both"/>
        <w:rPr>
          <w:lang w:val="en-US"/>
        </w:rPr>
      </w:pPr>
    </w:p>
    <w:p w14:paraId="7C5CCFDA" w14:textId="5EC0C81F" w:rsidR="00415B6B" w:rsidRDefault="00C52136" w:rsidP="006A5F6A">
      <w:pPr>
        <w:jc w:val="both"/>
        <w:rPr>
          <w:lang w:val="en-US"/>
        </w:rPr>
      </w:pPr>
      <w:r>
        <w:rPr>
          <w:noProof/>
          <w:lang w:eastAsia="de-DE"/>
        </w:rPr>
        <w:drawing>
          <wp:inline distT="0" distB="0" distL="0" distR="0" wp14:anchorId="7370DC62" wp14:editId="5CCE9C6D">
            <wp:extent cx="4936490" cy="833559"/>
            <wp:effectExtent l="19050" t="19050" r="16510" b="2413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rotWithShape="1">
                    <a:blip r:embed="rId26" cstate="print">
                      <a:extLst>
                        <a:ext uri="{28A0092B-C50C-407E-A947-70E740481C1C}">
                          <a14:useLocalDpi xmlns:a14="http://schemas.microsoft.com/office/drawing/2010/main" val="0"/>
                        </a:ext>
                      </a:extLst>
                    </a:blip>
                    <a:srcRect t="84634" r="14304"/>
                    <a:stretch/>
                  </pic:blipFill>
                  <pic:spPr bwMode="auto">
                    <a:xfrm>
                      <a:off x="0" y="0"/>
                      <a:ext cx="4936703" cy="833595"/>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B95636">
        <w:rPr>
          <w:lang w:val="en-US"/>
        </w:rPr>
        <w:t>r</w:t>
      </w:r>
    </w:p>
    <w:p w14:paraId="72693720" w14:textId="5AC7F356" w:rsidR="00C52136" w:rsidRDefault="00C52136" w:rsidP="006A5F6A">
      <w:pPr>
        <w:jc w:val="both"/>
        <w:rPr>
          <w:lang w:val="en-US"/>
        </w:rPr>
      </w:pPr>
      <w:r>
        <w:rPr>
          <w:noProof/>
          <w:lang w:eastAsia="de-DE"/>
        </w:rPr>
        <w:lastRenderedPageBreak/>
        <w:drawing>
          <wp:inline distT="0" distB="0" distL="0" distR="0" wp14:anchorId="43CF0F52" wp14:editId="4F5C254F">
            <wp:extent cx="5358184" cy="35547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8184" cy="3554730"/>
                    </a:xfrm>
                    <a:prstGeom prst="rect">
                      <a:avLst/>
                    </a:prstGeom>
                  </pic:spPr>
                </pic:pic>
              </a:graphicData>
            </a:graphic>
          </wp:inline>
        </w:drawing>
      </w:r>
    </w:p>
    <w:p w14:paraId="1C7AA054" w14:textId="1689811F" w:rsidR="00355427" w:rsidRDefault="00355427" w:rsidP="006A5F6A">
      <w:pPr>
        <w:jc w:val="both"/>
        <w:rPr>
          <w:lang w:val="en-US"/>
        </w:rPr>
      </w:pPr>
    </w:p>
    <w:p w14:paraId="342B434D" w14:textId="77777777" w:rsidR="006F6A4C" w:rsidRDefault="006F6A4C" w:rsidP="006A5F6A">
      <w:pPr>
        <w:jc w:val="both"/>
        <w:rPr>
          <w:lang w:val="en-US"/>
        </w:rPr>
      </w:pPr>
    </w:p>
    <w:p w14:paraId="78057E07" w14:textId="77777777" w:rsidR="00CB613A" w:rsidRDefault="00CB613A" w:rsidP="006A5F6A">
      <w:pPr>
        <w:jc w:val="both"/>
        <w:rPr>
          <w:lang w:val="en-US"/>
        </w:rPr>
      </w:pPr>
    </w:p>
    <w:p w14:paraId="05C0DBE4" w14:textId="77777777" w:rsidR="007116DF" w:rsidRPr="007116DF" w:rsidRDefault="007116DF" w:rsidP="006A5F6A">
      <w:pPr>
        <w:jc w:val="both"/>
        <w:rPr>
          <w:b/>
          <w:lang w:val="en-US"/>
        </w:rPr>
      </w:pPr>
      <w:r w:rsidRPr="007116DF">
        <w:rPr>
          <w:b/>
          <w:lang w:val="en-US"/>
        </w:rPr>
        <w:t>Discussion</w:t>
      </w:r>
    </w:p>
    <w:p w14:paraId="4D1A138F" w14:textId="77777777" w:rsidR="00125FC3" w:rsidRDefault="00125FC3" w:rsidP="00125FC3">
      <w:pPr>
        <w:pStyle w:val="ListParagraph"/>
        <w:numPr>
          <w:ilvl w:val="0"/>
          <w:numId w:val="7"/>
        </w:numPr>
        <w:jc w:val="both"/>
        <w:rPr>
          <w:lang w:val="en-US"/>
        </w:rPr>
      </w:pPr>
      <w:r w:rsidRPr="00125FC3">
        <w:rPr>
          <w:b/>
          <w:lang w:val="en-US"/>
        </w:rPr>
        <w:t>Levels of complexity of social cognition and social behavior</w:t>
      </w:r>
      <w:r w:rsidR="006431B4">
        <w:rPr>
          <w:lang w:val="en-US"/>
        </w:rPr>
        <w:t xml:space="preserve"> </w:t>
      </w:r>
    </w:p>
    <w:p w14:paraId="20CF6A52" w14:textId="10572C76" w:rsidR="00262827" w:rsidRDefault="00262827" w:rsidP="00CB49F0">
      <w:pPr>
        <w:pStyle w:val="ListParagraph"/>
        <w:numPr>
          <w:ilvl w:val="1"/>
          <w:numId w:val="7"/>
        </w:numPr>
        <w:jc w:val="both"/>
        <w:rPr>
          <w:lang w:val="en-US"/>
        </w:rPr>
      </w:pPr>
      <w:r>
        <w:rPr>
          <w:lang w:val="en-US"/>
        </w:rPr>
        <w:t xml:space="preserve">Understanding genotype-phenotype relations is often complicated as genotypic variations may produce endophenotypes at the level of neuroimaging, but not in reductionist, controlled lab behavioral testing. </w:t>
      </w:r>
    </w:p>
    <w:p w14:paraId="7B516D53" w14:textId="69B69528" w:rsidR="00262827" w:rsidRDefault="00262827" w:rsidP="00CB49F0">
      <w:pPr>
        <w:pStyle w:val="ListParagraph"/>
        <w:numPr>
          <w:ilvl w:val="1"/>
          <w:numId w:val="7"/>
        </w:numPr>
        <w:jc w:val="both"/>
        <w:rPr>
          <w:lang w:val="en-US"/>
        </w:rPr>
      </w:pPr>
      <w:r>
        <w:rPr>
          <w:lang w:val="en-US"/>
        </w:rPr>
        <w:t xml:space="preserve">As such complex phenotypes and the relation to phenotypes that impair complex behaviors in real-life conditions go unnoticed. </w:t>
      </w:r>
    </w:p>
    <w:p w14:paraId="1C850523" w14:textId="53C4E0F8" w:rsidR="00262827" w:rsidRDefault="00262827" w:rsidP="00CB49F0">
      <w:pPr>
        <w:pStyle w:val="ListParagraph"/>
        <w:numPr>
          <w:ilvl w:val="1"/>
          <w:numId w:val="7"/>
        </w:numPr>
        <w:jc w:val="both"/>
        <w:rPr>
          <w:lang w:val="en-US"/>
        </w:rPr>
      </w:pPr>
      <w:r>
        <w:rPr>
          <w:lang w:val="en-US"/>
        </w:rPr>
        <w:t xml:space="preserve">This applies to both animal and human research as it requires complex and enriched interactions with the </w:t>
      </w:r>
      <w:r w:rsidR="00A7630C">
        <w:rPr>
          <w:lang w:val="en-US"/>
        </w:rPr>
        <w:t xml:space="preserve">(social) </w:t>
      </w:r>
      <w:r>
        <w:rPr>
          <w:lang w:val="en-US"/>
        </w:rPr>
        <w:t>en</w:t>
      </w:r>
      <w:r w:rsidR="00A7630C">
        <w:rPr>
          <w:lang w:val="en-US"/>
        </w:rPr>
        <w:t>vironment.</w:t>
      </w:r>
    </w:p>
    <w:p w14:paraId="42F77CBC" w14:textId="4C01803B" w:rsidR="00A7630C" w:rsidRDefault="00A7630C" w:rsidP="00CB49F0">
      <w:pPr>
        <w:pStyle w:val="ListParagraph"/>
        <w:numPr>
          <w:ilvl w:val="2"/>
          <w:numId w:val="7"/>
        </w:numPr>
        <w:jc w:val="both"/>
        <w:rPr>
          <w:lang w:val="en-US"/>
        </w:rPr>
      </w:pPr>
      <w:r>
        <w:rPr>
          <w:lang w:val="en-US"/>
        </w:rPr>
        <w:t>The NoSeMaze allows to capture such complex network behaviors in mouse colonies as it tracks self-paced social interactions among identified individuals in the open field and share passages and competitions in the connecting tubes without experimenter intervention.</w:t>
      </w:r>
    </w:p>
    <w:p w14:paraId="1FB50F8E" w14:textId="23108A96" w:rsidR="00A7630C" w:rsidRPr="00A7630C" w:rsidRDefault="00A7630C" w:rsidP="00CB49F0">
      <w:pPr>
        <w:pStyle w:val="ListParagraph"/>
        <w:numPr>
          <w:ilvl w:val="2"/>
          <w:numId w:val="7"/>
        </w:numPr>
        <w:rPr>
          <w:color w:val="00B050"/>
          <w:lang w:val="en-US"/>
        </w:rPr>
      </w:pPr>
      <w:r w:rsidRPr="00A7630C">
        <w:rPr>
          <w:color w:val="00B050"/>
          <w:lang w:val="en-US"/>
        </w:rPr>
        <w:t xml:space="preserve">It thereby allows for supra-organismal phenotyping of a gene effect in an individual.  </w:t>
      </w:r>
    </w:p>
    <w:p w14:paraId="70A13B03" w14:textId="4EBCC11D" w:rsidR="00A7630C" w:rsidRPr="00A7630C" w:rsidRDefault="00A7630C" w:rsidP="00CB49F0">
      <w:pPr>
        <w:pStyle w:val="ListParagraph"/>
        <w:numPr>
          <w:ilvl w:val="3"/>
          <w:numId w:val="7"/>
        </w:numPr>
        <w:jc w:val="both"/>
        <w:rPr>
          <w:lang w:val="en-US"/>
        </w:rPr>
      </w:pPr>
      <w:r w:rsidRPr="00A7630C">
        <w:rPr>
          <w:i/>
          <w:color w:val="00B050"/>
          <w:lang w:val="en-US"/>
        </w:rPr>
        <w:t xml:space="preserve">Genetic variations are interspersed in a population. We therefore kept the mutants in a minority in the population to reflect a population genetics akin of a naturalistic scenario. </w:t>
      </w:r>
    </w:p>
    <w:p w14:paraId="0D29C5DE" w14:textId="1C76A2B2" w:rsidR="000B6F15" w:rsidRPr="000B6F15" w:rsidRDefault="00A7630C" w:rsidP="00E90201">
      <w:pPr>
        <w:pStyle w:val="ListParagraph"/>
        <w:numPr>
          <w:ilvl w:val="3"/>
          <w:numId w:val="7"/>
        </w:numPr>
        <w:jc w:val="both"/>
        <w:rPr>
          <w:i/>
          <w:lang w:val="en-US"/>
        </w:rPr>
      </w:pPr>
      <w:r>
        <w:rPr>
          <w:lang w:val="en-US"/>
        </w:rPr>
        <w:t xml:space="preserve">The relatively sparse interspersed mutants came also with another advantage when studying interactional social behaviors that is that the altered behavior of mutants will modify the collective behavior more the </w:t>
      </w:r>
      <w:r w:rsidR="000B6F15">
        <w:rPr>
          <w:lang w:val="en-US"/>
        </w:rPr>
        <w:t xml:space="preserve">higher the number of </w:t>
      </w:r>
      <w:commentRangeStart w:id="14"/>
      <w:r w:rsidR="000B6F15">
        <w:rPr>
          <w:lang w:val="en-US"/>
        </w:rPr>
        <w:t>mutants</w:t>
      </w:r>
      <w:commentRangeEnd w:id="14"/>
      <w:r w:rsidR="000B6F15">
        <w:rPr>
          <w:rStyle w:val="CommentReference"/>
        </w:rPr>
        <w:commentReference w:id="14"/>
      </w:r>
      <w:r w:rsidR="000B6F15">
        <w:rPr>
          <w:lang w:val="en-US"/>
        </w:rPr>
        <w:t>.</w:t>
      </w:r>
    </w:p>
    <w:p w14:paraId="4792C414" w14:textId="723CB8B1" w:rsidR="006431B4" w:rsidRDefault="000B6F15" w:rsidP="00CB49F0">
      <w:pPr>
        <w:pStyle w:val="ListParagraph"/>
        <w:numPr>
          <w:ilvl w:val="1"/>
          <w:numId w:val="7"/>
        </w:numPr>
        <w:jc w:val="both"/>
        <w:rPr>
          <w:lang w:val="en-US"/>
        </w:rPr>
      </w:pPr>
      <w:r>
        <w:rPr>
          <w:lang w:val="en-US"/>
        </w:rPr>
        <w:lastRenderedPageBreak/>
        <w:t>Following the initial point</w:t>
      </w:r>
      <w:r w:rsidR="008D6273">
        <w:rPr>
          <w:lang w:val="en-US"/>
        </w:rPr>
        <w:t xml:space="preserve"> on genotype-phenotype relations</w:t>
      </w:r>
      <w:r>
        <w:rPr>
          <w:lang w:val="en-US"/>
        </w:rPr>
        <w:t>, normotypical b</w:t>
      </w:r>
      <w:r w:rsidR="006431B4">
        <w:rPr>
          <w:lang w:val="en-US"/>
        </w:rPr>
        <w:t xml:space="preserve">ehavior </w:t>
      </w:r>
      <w:r>
        <w:rPr>
          <w:lang w:val="en-US"/>
        </w:rPr>
        <w:t>in OXTR</w:t>
      </w:r>
      <w:r w:rsidRPr="001D5814">
        <w:rPr>
          <w:rFonts w:cstheme="minorHAnsi"/>
          <w:vertAlign w:val="superscript"/>
          <w:lang w:val="en-US"/>
        </w:rPr>
        <w:t>Δ</w:t>
      </w:r>
      <w:r w:rsidRPr="001D5814">
        <w:rPr>
          <w:vertAlign w:val="superscript"/>
          <w:lang w:val="en-US"/>
        </w:rPr>
        <w:t>AON</w:t>
      </w:r>
      <w:r>
        <w:rPr>
          <w:lang w:val="en-US"/>
        </w:rPr>
        <w:t xml:space="preserve"> mutants</w:t>
      </w:r>
      <w:r w:rsidR="006431B4">
        <w:rPr>
          <w:lang w:val="en-US"/>
        </w:rPr>
        <w:t xml:space="preserve"> </w:t>
      </w:r>
      <w:r>
        <w:rPr>
          <w:lang w:val="en-US"/>
        </w:rPr>
        <w:t>is</w:t>
      </w:r>
      <w:r w:rsidR="006431B4">
        <w:rPr>
          <w:lang w:val="en-US"/>
        </w:rPr>
        <w:t xml:space="preserve"> preserved (normal) at the motif level (behavioral sequence)</w:t>
      </w:r>
      <w:r w:rsidR="008D6273">
        <w:rPr>
          <w:lang w:val="en-US"/>
        </w:rPr>
        <w:t xml:space="preserve"> in reductionist setting</w:t>
      </w:r>
      <w:r w:rsidR="00CB49F0">
        <w:rPr>
          <w:lang w:val="en-US"/>
        </w:rPr>
        <w:t>s</w:t>
      </w:r>
      <w:r w:rsidR="006431B4">
        <w:rPr>
          <w:lang w:val="en-US"/>
        </w:rPr>
        <w:t xml:space="preserve">, </w:t>
      </w:r>
      <w:r>
        <w:rPr>
          <w:lang w:val="en-US"/>
        </w:rPr>
        <w:t xml:space="preserve">even though </w:t>
      </w:r>
      <w:r w:rsidR="008D6273">
        <w:rPr>
          <w:lang w:val="en-US"/>
        </w:rPr>
        <w:t>mutants</w:t>
      </w:r>
      <w:r w:rsidR="006431B4">
        <w:rPr>
          <w:lang w:val="en-US"/>
        </w:rPr>
        <w:t xml:space="preserve"> have </w:t>
      </w:r>
      <w:r>
        <w:rPr>
          <w:lang w:val="en-US"/>
        </w:rPr>
        <w:t xml:space="preserve">an </w:t>
      </w:r>
      <w:r w:rsidR="00CB49F0">
        <w:rPr>
          <w:lang w:val="en-US"/>
        </w:rPr>
        <w:t xml:space="preserve">abnormal </w:t>
      </w:r>
      <w:r>
        <w:rPr>
          <w:lang w:val="en-US"/>
        </w:rPr>
        <w:t>endophenotype at this level, namely in their</w:t>
      </w:r>
      <w:r w:rsidR="006431B4">
        <w:rPr>
          <w:lang w:val="en-US"/>
        </w:rPr>
        <w:t xml:space="preserve"> coding during transition</w:t>
      </w:r>
      <w:r>
        <w:rPr>
          <w:lang w:val="en-US"/>
        </w:rPr>
        <w:t>s between social sampling states.</w:t>
      </w:r>
    </w:p>
    <w:p w14:paraId="6478FF2B" w14:textId="37EA9814" w:rsidR="006431B4" w:rsidRPr="008D6273" w:rsidRDefault="008D6273" w:rsidP="00CB49F0">
      <w:pPr>
        <w:pStyle w:val="ListParagraph"/>
        <w:numPr>
          <w:ilvl w:val="1"/>
          <w:numId w:val="7"/>
        </w:numPr>
        <w:jc w:val="both"/>
        <w:rPr>
          <w:lang w:val="en-US"/>
        </w:rPr>
      </w:pPr>
      <w:r>
        <w:rPr>
          <w:lang w:val="en-US"/>
        </w:rPr>
        <w:t xml:space="preserve">Also quantitative measures of social interactions that do not consider complex structure, mostly do not reveal effects of the mutation, even under complex ethologic conditions. </w:t>
      </w:r>
    </w:p>
    <w:p w14:paraId="70CEA23C" w14:textId="77777777" w:rsidR="008D6273" w:rsidRDefault="008D6273" w:rsidP="00CB49F0">
      <w:pPr>
        <w:pStyle w:val="ListParagraph"/>
        <w:numPr>
          <w:ilvl w:val="1"/>
          <w:numId w:val="7"/>
        </w:numPr>
        <w:jc w:val="both"/>
        <w:rPr>
          <w:lang w:val="en-US"/>
        </w:rPr>
      </w:pPr>
      <w:r>
        <w:rPr>
          <w:lang w:val="en-US"/>
        </w:rPr>
        <w:t xml:space="preserve">Complex behaviors are not simply the sum </w:t>
      </w:r>
      <w:commentRangeStart w:id="15"/>
      <w:r>
        <w:rPr>
          <w:lang w:val="en-US"/>
        </w:rPr>
        <w:t>or</w:t>
      </w:r>
      <w:commentRangeEnd w:id="15"/>
      <w:r w:rsidR="00CB49F0">
        <w:rPr>
          <w:rStyle w:val="CommentReference"/>
        </w:rPr>
        <w:commentReference w:id="15"/>
      </w:r>
      <w:r>
        <w:rPr>
          <w:lang w:val="en-US"/>
        </w:rPr>
        <w:t xml:space="preserve"> composites of simple motifs.</w:t>
      </w:r>
    </w:p>
    <w:p w14:paraId="4232D7D9" w14:textId="5A0E054E" w:rsidR="008D6273" w:rsidRDefault="00F11AA2" w:rsidP="00CB49F0">
      <w:pPr>
        <w:pStyle w:val="ListParagraph"/>
        <w:numPr>
          <w:ilvl w:val="2"/>
          <w:numId w:val="7"/>
        </w:numPr>
        <w:jc w:val="both"/>
        <w:rPr>
          <w:lang w:val="en-US"/>
        </w:rPr>
      </w:pPr>
      <w:r>
        <w:rPr>
          <w:lang w:val="en-US"/>
        </w:rPr>
        <w:t xml:space="preserve"> A</w:t>
      </w:r>
      <w:r w:rsidR="008D6273">
        <w:rPr>
          <w:lang w:val="en-US"/>
        </w:rPr>
        <w:t xml:space="preserve"> disruption of low level behaviors should result in a higher level impairment, but not necessarily vice versa</w:t>
      </w:r>
    </w:p>
    <w:p w14:paraId="08D34F7F" w14:textId="7FAE3A0C" w:rsidR="008D6273" w:rsidRDefault="00F11AA2" w:rsidP="00CB49F0">
      <w:pPr>
        <w:pStyle w:val="ListParagraph"/>
        <w:numPr>
          <w:ilvl w:val="2"/>
          <w:numId w:val="7"/>
        </w:numPr>
        <w:jc w:val="both"/>
        <w:rPr>
          <w:lang w:val="en-US"/>
        </w:rPr>
      </w:pPr>
      <w:r>
        <w:rPr>
          <w:lang w:val="en-US"/>
        </w:rPr>
        <w:t xml:space="preserve">This is in line with phenotypes that spare many aspects of behavior, thereby leaving the individual relatively high functioning, yet still impaired in a society like high functioning autism. </w:t>
      </w:r>
    </w:p>
    <w:p w14:paraId="4688D669" w14:textId="08AAE6F1" w:rsidR="006431B4" w:rsidRDefault="006431B4" w:rsidP="00CB49F0">
      <w:pPr>
        <w:pStyle w:val="ListParagraph"/>
        <w:numPr>
          <w:ilvl w:val="1"/>
          <w:numId w:val="7"/>
        </w:numPr>
        <w:jc w:val="both"/>
        <w:rPr>
          <w:lang w:val="en-US"/>
        </w:rPr>
      </w:pPr>
      <w:r>
        <w:rPr>
          <w:lang w:val="en-US"/>
        </w:rPr>
        <w:t xml:space="preserve">The cross-scale behavioral analyses </w:t>
      </w:r>
      <w:r w:rsidR="00F11AA2">
        <w:rPr>
          <w:lang w:val="en-US"/>
        </w:rPr>
        <w:t>of OXTR</w:t>
      </w:r>
      <w:r w:rsidR="00F11AA2" w:rsidRPr="001D5814">
        <w:rPr>
          <w:rFonts w:cstheme="minorHAnsi"/>
          <w:vertAlign w:val="superscript"/>
          <w:lang w:val="en-US"/>
        </w:rPr>
        <w:t>Δ</w:t>
      </w:r>
      <w:r w:rsidR="00F11AA2" w:rsidRPr="001D5814">
        <w:rPr>
          <w:vertAlign w:val="superscript"/>
          <w:lang w:val="en-US"/>
        </w:rPr>
        <w:t>AON</w:t>
      </w:r>
      <w:r w:rsidR="00F11AA2">
        <w:rPr>
          <w:lang w:val="en-US"/>
        </w:rPr>
        <w:t xml:space="preserve"> mutants reveals in this context that they</w:t>
      </w:r>
      <w:r>
        <w:rPr>
          <w:lang w:val="en-US"/>
        </w:rPr>
        <w:t xml:space="preserve"> are neither per se less interested to explore others, nor that the motifs by which they explore would be visible affected</w:t>
      </w:r>
      <w:r w:rsidR="00F11AA2">
        <w:rPr>
          <w:lang w:val="en-US"/>
        </w:rPr>
        <w:t>.</w:t>
      </w:r>
    </w:p>
    <w:p w14:paraId="2D028113" w14:textId="7B0F3C25" w:rsidR="008D6273" w:rsidRDefault="00F11AA2" w:rsidP="00CB49F0">
      <w:pPr>
        <w:pStyle w:val="ListParagraph"/>
        <w:numPr>
          <w:ilvl w:val="1"/>
          <w:numId w:val="7"/>
        </w:numPr>
        <w:jc w:val="both"/>
        <w:rPr>
          <w:lang w:val="en-US"/>
        </w:rPr>
      </w:pPr>
      <w:r>
        <w:rPr>
          <w:lang w:val="en-US"/>
        </w:rPr>
        <w:t>Yet, they are not able to build de novo structured social relations.</w:t>
      </w:r>
    </w:p>
    <w:p w14:paraId="6CC9402F" w14:textId="07FA428D" w:rsidR="008D6273" w:rsidRDefault="00F11AA2" w:rsidP="00CB49F0">
      <w:pPr>
        <w:pStyle w:val="ListParagraph"/>
        <w:numPr>
          <w:ilvl w:val="1"/>
          <w:numId w:val="7"/>
        </w:numPr>
        <w:jc w:val="both"/>
        <w:rPr>
          <w:lang w:val="en-US"/>
        </w:rPr>
      </w:pPr>
      <w:r>
        <w:rPr>
          <w:lang w:val="en-US"/>
        </w:rPr>
        <w:t>Identification of</w:t>
      </w:r>
      <w:r w:rsidR="008D6273">
        <w:rPr>
          <w:lang w:val="en-US"/>
        </w:rPr>
        <w:t xml:space="preserve"> the complex phenotype </w:t>
      </w:r>
      <w:r>
        <w:rPr>
          <w:lang w:val="en-US"/>
        </w:rPr>
        <w:t xml:space="preserve">then allows for further </w:t>
      </w:r>
      <w:r w:rsidR="008D6273">
        <w:rPr>
          <w:lang w:val="en-US"/>
        </w:rPr>
        <w:t>stratif</w:t>
      </w:r>
      <w:r>
        <w:rPr>
          <w:lang w:val="en-US"/>
        </w:rPr>
        <w:t>ication</w:t>
      </w:r>
      <w:r w:rsidR="008D6273">
        <w:rPr>
          <w:lang w:val="en-US"/>
        </w:rPr>
        <w:t xml:space="preserve"> to </w:t>
      </w:r>
      <w:r>
        <w:rPr>
          <w:lang w:val="en-US"/>
        </w:rPr>
        <w:t>reveal how also related behaviors</w:t>
      </w:r>
      <w:r w:rsidR="008D6273">
        <w:rPr>
          <w:lang w:val="en-US"/>
        </w:rPr>
        <w:t xml:space="preserve"> </w:t>
      </w:r>
      <w:r>
        <w:rPr>
          <w:lang w:val="en-US"/>
        </w:rPr>
        <w:t>in the</w:t>
      </w:r>
      <w:r w:rsidR="008D6273">
        <w:rPr>
          <w:lang w:val="en-US"/>
        </w:rPr>
        <w:t xml:space="preserve"> social </w:t>
      </w:r>
      <w:r>
        <w:rPr>
          <w:lang w:val="en-US"/>
        </w:rPr>
        <w:t xml:space="preserve">domain </w:t>
      </w:r>
      <w:commentRangeStart w:id="16"/>
      <w:r>
        <w:rPr>
          <w:lang w:val="en-US"/>
        </w:rPr>
        <w:t>change</w:t>
      </w:r>
      <w:commentRangeEnd w:id="16"/>
      <w:r>
        <w:rPr>
          <w:rStyle w:val="CommentReference"/>
        </w:rPr>
        <w:commentReference w:id="16"/>
      </w:r>
      <w:r w:rsidR="00427D85">
        <w:rPr>
          <w:lang w:val="en-US"/>
        </w:rPr>
        <w:t xml:space="preserve"> as will be discussed below</w:t>
      </w:r>
      <w:r w:rsidR="008D6273">
        <w:rPr>
          <w:lang w:val="en-US"/>
        </w:rPr>
        <w:t>.</w:t>
      </w:r>
    </w:p>
    <w:p w14:paraId="701A4E66" w14:textId="5FA72AC2" w:rsidR="006431B4" w:rsidRDefault="006431B4" w:rsidP="006431B4">
      <w:pPr>
        <w:jc w:val="both"/>
        <w:rPr>
          <w:lang w:val="en-US"/>
        </w:rPr>
      </w:pPr>
    </w:p>
    <w:p w14:paraId="2B2050C9" w14:textId="66C3A0ED" w:rsidR="00E36997" w:rsidRDefault="00E36997" w:rsidP="006431B4">
      <w:pPr>
        <w:jc w:val="both"/>
        <w:rPr>
          <w:lang w:val="en-US"/>
        </w:rPr>
      </w:pPr>
    </w:p>
    <w:p w14:paraId="7A0188B9" w14:textId="77777777" w:rsidR="00E36997" w:rsidRPr="00CC0D4D" w:rsidRDefault="00E36997" w:rsidP="006431B4">
      <w:pPr>
        <w:jc w:val="both"/>
        <w:rPr>
          <w:lang w:val="en-US"/>
        </w:rPr>
      </w:pPr>
    </w:p>
    <w:p w14:paraId="3C3EA327" w14:textId="180F1013" w:rsidR="006431B4" w:rsidRPr="00AF4726" w:rsidRDefault="006431B4" w:rsidP="006431B4">
      <w:pPr>
        <w:pStyle w:val="ListParagraph"/>
        <w:numPr>
          <w:ilvl w:val="0"/>
          <w:numId w:val="7"/>
        </w:numPr>
        <w:jc w:val="both"/>
        <w:rPr>
          <w:b/>
          <w:lang w:val="en-US"/>
        </w:rPr>
      </w:pPr>
      <w:r w:rsidRPr="00AF4726">
        <w:rPr>
          <w:b/>
          <w:lang w:val="en-US"/>
        </w:rPr>
        <w:t>Structured social behavior</w:t>
      </w:r>
    </w:p>
    <w:p w14:paraId="4A05F200" w14:textId="3B4D4010" w:rsidR="006431B4" w:rsidRDefault="00427D85" w:rsidP="006431B4">
      <w:pPr>
        <w:pStyle w:val="ListParagraph"/>
        <w:numPr>
          <w:ilvl w:val="1"/>
          <w:numId w:val="7"/>
        </w:numPr>
        <w:jc w:val="both"/>
        <w:rPr>
          <w:lang w:val="en-US"/>
        </w:rPr>
      </w:pPr>
      <w:r>
        <w:rPr>
          <w:lang w:val="en-US"/>
        </w:rPr>
        <w:t>Individuals mutually interacting with each other form a rich club</w:t>
      </w:r>
      <w:r w:rsidR="00596DDE">
        <w:rPr>
          <w:lang w:val="en-US"/>
        </w:rPr>
        <w:t xml:space="preserve"> and are broadly observed in human and other animal societies [REF] and even more generally an organization principle of many networks.</w:t>
      </w:r>
    </w:p>
    <w:p w14:paraId="3D485B97" w14:textId="02568A33" w:rsidR="00596DDE" w:rsidRDefault="00E36997" w:rsidP="006431B4">
      <w:pPr>
        <w:pStyle w:val="ListParagraph"/>
        <w:numPr>
          <w:ilvl w:val="1"/>
          <w:numId w:val="7"/>
        </w:numPr>
        <w:jc w:val="both"/>
        <w:rPr>
          <w:lang w:val="en-US"/>
        </w:rPr>
      </w:pPr>
      <w:r>
        <w:rPr>
          <w:lang w:val="en-US"/>
        </w:rPr>
        <w:t>The rich clubs were included the same mice independently of whether it was based on a directional network features like mutual approach or and undirected network built from dyadic interaction intensities.</w:t>
      </w:r>
    </w:p>
    <w:p w14:paraId="58106032" w14:textId="77777777" w:rsidR="00E36997" w:rsidRDefault="00E36997" w:rsidP="00E36997">
      <w:pPr>
        <w:pStyle w:val="ListParagraph"/>
        <w:numPr>
          <w:ilvl w:val="1"/>
          <w:numId w:val="7"/>
        </w:numPr>
        <w:jc w:val="both"/>
        <w:rPr>
          <w:lang w:val="en-US"/>
        </w:rPr>
      </w:pPr>
      <w:r>
        <w:rPr>
          <w:lang w:val="en-US"/>
        </w:rPr>
        <w:t xml:space="preserve">It is noteworthy, that the rich clubs readily formed in the first days when a society formed after bringing a set of animals in an environment. </w:t>
      </w:r>
    </w:p>
    <w:p w14:paraId="62874DD2" w14:textId="11C825FA" w:rsidR="00E36997" w:rsidRDefault="00E36997" w:rsidP="00E36997">
      <w:pPr>
        <w:pStyle w:val="ListParagraph"/>
        <w:numPr>
          <w:ilvl w:val="2"/>
          <w:numId w:val="7"/>
        </w:numPr>
        <w:jc w:val="both"/>
        <w:rPr>
          <w:lang w:val="en-US"/>
        </w:rPr>
      </w:pPr>
      <w:r>
        <w:rPr>
          <w:lang w:val="en-US"/>
        </w:rPr>
        <w:t xml:space="preserve">The rich club membership remained then stable for the tracked duration as long as the </w:t>
      </w:r>
      <w:r w:rsidR="00367E6B">
        <w:rPr>
          <w:lang w:val="en-US"/>
        </w:rPr>
        <w:t xml:space="preserve">players in the society were the same. </w:t>
      </w:r>
      <w:r>
        <w:rPr>
          <w:lang w:val="en-US"/>
        </w:rPr>
        <w:t xml:space="preserve"> </w:t>
      </w:r>
    </w:p>
    <w:p w14:paraId="0A796233" w14:textId="70FEEF11" w:rsidR="00C82F96" w:rsidRDefault="00C82F96" w:rsidP="00E36997">
      <w:pPr>
        <w:pStyle w:val="ListParagraph"/>
        <w:numPr>
          <w:ilvl w:val="3"/>
          <w:numId w:val="7"/>
        </w:numPr>
        <w:jc w:val="both"/>
        <w:rPr>
          <w:lang w:val="en-US"/>
        </w:rPr>
      </w:pPr>
      <w:r>
        <w:rPr>
          <w:lang w:val="en-US"/>
        </w:rPr>
        <w:t>This means that the rich club members formed a stable society where one neither enters or is rejected once formed.</w:t>
      </w:r>
    </w:p>
    <w:p w14:paraId="7F26654B" w14:textId="6EB6CDDB" w:rsidR="00E80FA3" w:rsidRDefault="00E80FA3" w:rsidP="00E36997">
      <w:pPr>
        <w:pStyle w:val="ListParagraph"/>
        <w:numPr>
          <w:ilvl w:val="3"/>
          <w:numId w:val="7"/>
        </w:numPr>
        <w:jc w:val="both"/>
        <w:rPr>
          <w:lang w:val="en-US"/>
        </w:rPr>
      </w:pPr>
      <w:r>
        <w:rPr>
          <w:lang w:val="en-US"/>
        </w:rPr>
        <w:t xml:space="preserve">However, the chance of reentering a rich club in another society was not higher than chance. </w:t>
      </w:r>
    </w:p>
    <w:p w14:paraId="04CA36F2" w14:textId="77777777" w:rsidR="00E80FA3" w:rsidRDefault="00E80FA3" w:rsidP="00E80FA3">
      <w:pPr>
        <w:pStyle w:val="ListParagraph"/>
        <w:numPr>
          <w:ilvl w:val="4"/>
          <w:numId w:val="7"/>
        </w:numPr>
        <w:jc w:val="both"/>
        <w:rPr>
          <w:lang w:val="en-US"/>
        </w:rPr>
      </w:pPr>
      <w:r>
        <w:rPr>
          <w:lang w:val="en-US"/>
        </w:rPr>
        <w:t xml:space="preserve">This indicates that firstly, the likelihood to enter a rich club is not determined by its intrinsic features, but is determined by supra-individual group dynamics. </w:t>
      </w:r>
    </w:p>
    <w:p w14:paraId="76042FDC" w14:textId="48D7404A" w:rsidR="00E80FA3" w:rsidRDefault="00E80FA3" w:rsidP="00E80FA3">
      <w:pPr>
        <w:pStyle w:val="ListParagraph"/>
        <w:numPr>
          <w:ilvl w:val="4"/>
          <w:numId w:val="7"/>
        </w:numPr>
        <w:jc w:val="both"/>
        <w:rPr>
          <w:lang w:val="en-US"/>
        </w:rPr>
      </w:pPr>
      <w:r>
        <w:rPr>
          <w:lang w:val="en-US"/>
        </w:rPr>
        <w:t xml:space="preserve">Secondly, it suggests that in the new group configurations, social relations among individuals are learned. </w:t>
      </w:r>
    </w:p>
    <w:p w14:paraId="3B68B9A1" w14:textId="464C2F47" w:rsidR="00E80FA3" w:rsidRPr="00E80FA3" w:rsidRDefault="00E80FA3" w:rsidP="00E80FA3">
      <w:pPr>
        <w:pStyle w:val="ListParagraph"/>
        <w:numPr>
          <w:ilvl w:val="4"/>
          <w:numId w:val="7"/>
        </w:numPr>
        <w:jc w:val="both"/>
        <w:rPr>
          <w:color w:val="000000" w:themeColor="text1"/>
          <w:lang w:val="en-US"/>
        </w:rPr>
      </w:pPr>
      <w:r w:rsidRPr="00E80FA3">
        <w:rPr>
          <w:color w:val="000000" w:themeColor="text1"/>
          <w:lang w:val="en-US"/>
        </w:rPr>
        <w:t>Such learning is further supported as m</w:t>
      </w:r>
      <w:r w:rsidR="00C82F96" w:rsidRPr="00E80FA3">
        <w:rPr>
          <w:color w:val="000000" w:themeColor="text1"/>
          <w:lang w:val="en-US"/>
        </w:rPr>
        <w:t xml:space="preserve">utants </w:t>
      </w:r>
      <w:r w:rsidRPr="00E80FA3">
        <w:rPr>
          <w:color w:val="000000" w:themeColor="text1"/>
          <w:lang w:val="en-US"/>
        </w:rPr>
        <w:t>with</w:t>
      </w:r>
      <w:r w:rsidR="00C82F96" w:rsidRPr="00E80FA3">
        <w:rPr>
          <w:color w:val="000000" w:themeColor="text1"/>
          <w:lang w:val="en-US"/>
        </w:rPr>
        <w:t xml:space="preserve"> a social memory deficit where unable to enter a rich club</w:t>
      </w:r>
      <w:r w:rsidRPr="00E80FA3">
        <w:rPr>
          <w:color w:val="000000" w:themeColor="text1"/>
          <w:lang w:val="en-US"/>
        </w:rPr>
        <w:t xml:space="preserve">. </w:t>
      </w:r>
    </w:p>
    <w:p w14:paraId="180E82CA" w14:textId="4E99289A" w:rsidR="00596DDE" w:rsidRDefault="00596DDE" w:rsidP="00E80FA3">
      <w:pPr>
        <w:pStyle w:val="ListParagraph"/>
        <w:numPr>
          <w:ilvl w:val="2"/>
          <w:numId w:val="7"/>
        </w:numPr>
        <w:jc w:val="both"/>
        <w:rPr>
          <w:lang w:val="en-US"/>
        </w:rPr>
      </w:pPr>
      <w:r>
        <w:rPr>
          <w:lang w:val="en-US"/>
        </w:rPr>
        <w:t>Even though factors have been identified that predispose in humans enter a rich club, none of these features is deterministic</w:t>
      </w:r>
      <w:r w:rsidR="00E80FA3">
        <w:rPr>
          <w:lang w:val="en-US"/>
        </w:rPr>
        <w:t xml:space="preserve"> [REFs]</w:t>
      </w:r>
      <w:r>
        <w:rPr>
          <w:lang w:val="en-US"/>
        </w:rPr>
        <w:t>.</w:t>
      </w:r>
    </w:p>
    <w:p w14:paraId="0BB36CE8" w14:textId="77777777" w:rsidR="000E2894" w:rsidRDefault="00596DDE" w:rsidP="000E2894">
      <w:pPr>
        <w:pStyle w:val="ListParagraph"/>
        <w:numPr>
          <w:ilvl w:val="3"/>
          <w:numId w:val="7"/>
        </w:numPr>
        <w:jc w:val="both"/>
        <w:rPr>
          <w:lang w:val="en-US"/>
        </w:rPr>
      </w:pPr>
      <w:r>
        <w:rPr>
          <w:lang w:val="en-US"/>
        </w:rPr>
        <w:lastRenderedPageBreak/>
        <w:t xml:space="preserve">In mice, our study reveals that </w:t>
      </w:r>
      <w:r w:rsidR="000E2894">
        <w:rPr>
          <w:lang w:val="en-US"/>
        </w:rPr>
        <w:t xml:space="preserve">early family bonds like being siblings and shared upbringing do not increase the likelihood of being both in the rich club. </w:t>
      </w:r>
    </w:p>
    <w:p w14:paraId="32368308" w14:textId="6760E80F" w:rsidR="00596DDE" w:rsidRDefault="000E2894" w:rsidP="000E2894">
      <w:pPr>
        <w:pStyle w:val="ListParagraph"/>
        <w:numPr>
          <w:ilvl w:val="3"/>
          <w:numId w:val="7"/>
        </w:numPr>
        <w:jc w:val="both"/>
        <w:rPr>
          <w:lang w:val="en-US"/>
        </w:rPr>
      </w:pPr>
      <w:r>
        <w:rPr>
          <w:lang w:val="en-US"/>
        </w:rPr>
        <w:t>However, s</w:t>
      </w:r>
      <w:r w:rsidR="00596DDE">
        <w:rPr>
          <w:lang w:val="en-US"/>
        </w:rPr>
        <w:t>ocial rank increases the likelihood to be in the rich club, but does not guarantee it as in humans</w:t>
      </w:r>
      <w:r w:rsidR="00596DDE">
        <w:rPr>
          <w:rStyle w:val="CommentReference"/>
        </w:rPr>
        <w:commentReference w:id="17"/>
      </w:r>
      <w:r w:rsidR="00596DDE">
        <w:rPr>
          <w:lang w:val="en-US"/>
        </w:rPr>
        <w:t>.</w:t>
      </w:r>
    </w:p>
    <w:p w14:paraId="1B50A4B7" w14:textId="6279DB52" w:rsidR="006431B4" w:rsidRPr="000E2894" w:rsidRDefault="000E2894" w:rsidP="000E2894">
      <w:pPr>
        <w:pStyle w:val="ListParagraph"/>
        <w:numPr>
          <w:ilvl w:val="3"/>
          <w:numId w:val="7"/>
        </w:numPr>
        <w:jc w:val="both"/>
        <w:rPr>
          <w:lang w:val="en-US"/>
        </w:rPr>
      </w:pPr>
      <w:r w:rsidRPr="000E2894">
        <w:rPr>
          <w:lang w:val="en-US"/>
        </w:rPr>
        <w:t xml:space="preserve">Together with the dependency on the specific configuration where stable interaction bonds form among a small subgroup, the rich clubs in the NoSeMaze are </w:t>
      </w:r>
      <w:r>
        <w:rPr>
          <w:lang w:val="en-US"/>
        </w:rPr>
        <w:t>a</w:t>
      </w:r>
      <w:r w:rsidR="006431B4" w:rsidRPr="000E2894">
        <w:rPr>
          <w:lang w:val="en-US"/>
        </w:rPr>
        <w:t>kin of friendships</w:t>
      </w:r>
      <w:r>
        <w:rPr>
          <w:lang w:val="en-US"/>
        </w:rPr>
        <w:t>.</w:t>
      </w:r>
    </w:p>
    <w:p w14:paraId="64486E8B" w14:textId="77777777" w:rsidR="00596DDE" w:rsidRDefault="00596DDE" w:rsidP="00596DDE">
      <w:pPr>
        <w:pStyle w:val="ListParagraph"/>
        <w:ind w:left="4680"/>
        <w:jc w:val="both"/>
        <w:rPr>
          <w:lang w:val="en-US"/>
        </w:rPr>
      </w:pPr>
    </w:p>
    <w:p w14:paraId="033291E3" w14:textId="714E6586" w:rsidR="00372354" w:rsidRDefault="00372354" w:rsidP="00372354">
      <w:pPr>
        <w:pStyle w:val="ListParagraph"/>
        <w:numPr>
          <w:ilvl w:val="1"/>
          <w:numId w:val="7"/>
        </w:numPr>
        <w:jc w:val="both"/>
        <w:rPr>
          <w:lang w:val="en-US"/>
        </w:rPr>
      </w:pPr>
      <w:r>
        <w:rPr>
          <w:lang w:val="en-US"/>
        </w:rPr>
        <w:t>OXTR</w:t>
      </w:r>
      <w:r w:rsidRPr="001D5814">
        <w:rPr>
          <w:rFonts w:cstheme="minorHAnsi"/>
          <w:vertAlign w:val="superscript"/>
          <w:lang w:val="en-US"/>
        </w:rPr>
        <w:t>Δ</w:t>
      </w:r>
      <w:r w:rsidRPr="001D5814">
        <w:rPr>
          <w:vertAlign w:val="superscript"/>
          <w:lang w:val="en-US"/>
        </w:rPr>
        <w:t>AON</w:t>
      </w:r>
      <w:r>
        <w:rPr>
          <w:lang w:val="en-US"/>
        </w:rPr>
        <w:t xml:space="preserve"> produces an interesting dissociation of the higher chance of being a rich club member and holding a certain social rank.</w:t>
      </w:r>
    </w:p>
    <w:p w14:paraId="6799BCF7" w14:textId="754D490B" w:rsidR="00372354" w:rsidRDefault="00372354" w:rsidP="00372354">
      <w:pPr>
        <w:pStyle w:val="ListParagraph"/>
        <w:numPr>
          <w:ilvl w:val="2"/>
          <w:numId w:val="7"/>
        </w:numPr>
        <w:jc w:val="both"/>
        <w:rPr>
          <w:lang w:val="en-US"/>
        </w:rPr>
      </w:pPr>
      <w:r>
        <w:rPr>
          <w:lang w:val="en-US"/>
        </w:rPr>
        <w:t xml:space="preserve">Specifically, while mutants essentially are unable to become rich club members, their social rank distributes normally. This is firstly consistent with the social rank being a social trait that is learned before the mutation </w:t>
      </w:r>
      <w:r w:rsidR="00785147">
        <w:rPr>
          <w:lang w:val="en-US"/>
        </w:rPr>
        <w:t>is induced, while the mutual interaction partners and thus a structured social interaction are learned every time new when being regrouped in a new society with largely other mice.</w:t>
      </w:r>
    </w:p>
    <w:p w14:paraId="30F830D2" w14:textId="77777777" w:rsidR="00785147" w:rsidRDefault="00785147" w:rsidP="00785147">
      <w:pPr>
        <w:pStyle w:val="ListParagraph"/>
        <w:ind w:left="1800"/>
        <w:jc w:val="both"/>
        <w:rPr>
          <w:lang w:val="en-US"/>
        </w:rPr>
      </w:pPr>
    </w:p>
    <w:p w14:paraId="7FCBBDD8" w14:textId="12E55675" w:rsidR="006431B4" w:rsidRDefault="00427D85" w:rsidP="00372354">
      <w:pPr>
        <w:pStyle w:val="ListParagraph"/>
        <w:numPr>
          <w:ilvl w:val="1"/>
          <w:numId w:val="7"/>
        </w:numPr>
        <w:jc w:val="both"/>
        <w:rPr>
          <w:lang w:val="en-US"/>
        </w:rPr>
      </w:pPr>
      <w:r>
        <w:rPr>
          <w:lang w:val="en-US"/>
        </w:rPr>
        <w:t>RC g</w:t>
      </w:r>
      <w:r w:rsidR="006431B4">
        <w:rPr>
          <w:lang w:val="en-US"/>
        </w:rPr>
        <w:t>roups with other features:</w:t>
      </w:r>
    </w:p>
    <w:p w14:paraId="463EFE9B" w14:textId="77777777" w:rsidR="006431B4" w:rsidRDefault="006431B4" w:rsidP="006431B4">
      <w:pPr>
        <w:pStyle w:val="ListParagraph"/>
        <w:numPr>
          <w:ilvl w:val="3"/>
          <w:numId w:val="7"/>
        </w:numPr>
        <w:jc w:val="both"/>
        <w:rPr>
          <w:lang w:val="en-US"/>
        </w:rPr>
      </w:pPr>
      <w:r>
        <w:rPr>
          <w:lang w:val="en-US"/>
        </w:rPr>
        <w:t>Chasing</w:t>
      </w:r>
    </w:p>
    <w:p w14:paraId="79BA52F4" w14:textId="767EB8E1" w:rsidR="006431B4" w:rsidRDefault="006431B4" w:rsidP="006431B4">
      <w:pPr>
        <w:pStyle w:val="ListParagraph"/>
        <w:numPr>
          <w:ilvl w:val="4"/>
          <w:numId w:val="7"/>
        </w:numPr>
        <w:jc w:val="both"/>
        <w:rPr>
          <w:color w:val="FF0000"/>
          <w:lang w:val="en-US"/>
        </w:rPr>
      </w:pPr>
      <w:r w:rsidRPr="00FF0FA1">
        <w:rPr>
          <w:color w:val="FF0000"/>
          <w:lang w:val="en-US"/>
        </w:rPr>
        <w:t>But is it really chasing or an extension of an interaction network, so better call it following?</w:t>
      </w:r>
    </w:p>
    <w:p w14:paraId="76878EBD" w14:textId="062249FC" w:rsidR="00785147" w:rsidRPr="00427E6A" w:rsidRDefault="00427E6A" w:rsidP="006431B4">
      <w:pPr>
        <w:pStyle w:val="ListParagraph"/>
        <w:numPr>
          <w:ilvl w:val="4"/>
          <w:numId w:val="7"/>
        </w:numPr>
        <w:jc w:val="both"/>
        <w:rPr>
          <w:b/>
          <w:color w:val="FF0000"/>
          <w:sz w:val="28"/>
          <w:lang w:val="en-US"/>
        </w:rPr>
      </w:pPr>
      <w:r w:rsidRPr="00427E6A">
        <w:rPr>
          <w:b/>
          <w:color w:val="FF0000"/>
          <w:sz w:val="28"/>
          <w:lang w:val="en-US"/>
        </w:rPr>
        <w:t>TBD:: Why is it that chasing is stable across cohort, but RC not, and RC membership and chasing correlated? Is it because of mutual chasing?</w:t>
      </w:r>
    </w:p>
    <w:p w14:paraId="7C0D41E3" w14:textId="387FD3F2" w:rsidR="006431B4" w:rsidRDefault="000F17FC" w:rsidP="006431B4">
      <w:pPr>
        <w:pStyle w:val="ListParagraph"/>
        <w:numPr>
          <w:ilvl w:val="3"/>
          <w:numId w:val="7"/>
        </w:numPr>
        <w:jc w:val="both"/>
        <w:rPr>
          <w:lang w:val="en-US"/>
        </w:rPr>
      </w:pPr>
      <w:r>
        <w:rPr>
          <w:lang w:val="en-US"/>
        </w:rPr>
        <w:t>Chasing is a consequence of being in the rich club as mutants are similar to other non-RC wildtypes</w:t>
      </w:r>
    </w:p>
    <w:p w14:paraId="23A5AD5C" w14:textId="26E8B550" w:rsidR="006431B4" w:rsidRDefault="006431B4" w:rsidP="006431B4">
      <w:pPr>
        <w:pStyle w:val="ListParagraph"/>
        <w:numPr>
          <w:ilvl w:val="3"/>
          <w:numId w:val="7"/>
        </w:numPr>
        <w:jc w:val="both"/>
        <w:rPr>
          <w:lang w:val="en-US"/>
        </w:rPr>
      </w:pPr>
      <w:r>
        <w:rPr>
          <w:lang w:val="en-US"/>
        </w:rPr>
        <w:t>It also means that the guys that are in biggest competition (rank 2-5) voluntarily hang around most of the time</w:t>
      </w:r>
    </w:p>
    <w:p w14:paraId="48809115" w14:textId="7ED9BD1B" w:rsidR="000F17FC" w:rsidRDefault="000F17FC" w:rsidP="00427D85">
      <w:pPr>
        <w:pStyle w:val="ListParagraph"/>
        <w:numPr>
          <w:ilvl w:val="3"/>
          <w:numId w:val="7"/>
        </w:numPr>
        <w:jc w:val="both"/>
        <w:rPr>
          <w:lang w:val="en-US"/>
        </w:rPr>
      </w:pPr>
    </w:p>
    <w:p w14:paraId="25F85AB2" w14:textId="77777777" w:rsidR="006431B4" w:rsidRPr="00CC0D4D" w:rsidRDefault="006431B4" w:rsidP="006431B4">
      <w:pPr>
        <w:jc w:val="both"/>
        <w:rPr>
          <w:lang w:val="en-US"/>
        </w:rPr>
      </w:pPr>
    </w:p>
    <w:p w14:paraId="43BC21F3" w14:textId="0CD83DB3" w:rsidR="006431B4" w:rsidRPr="00AF4726" w:rsidRDefault="001B7D6C" w:rsidP="006431B4">
      <w:pPr>
        <w:pStyle w:val="ListParagraph"/>
        <w:numPr>
          <w:ilvl w:val="0"/>
          <w:numId w:val="7"/>
        </w:numPr>
        <w:jc w:val="both"/>
        <w:rPr>
          <w:b/>
          <w:lang w:val="en-US"/>
        </w:rPr>
      </w:pPr>
      <w:r>
        <w:rPr>
          <w:b/>
          <w:lang w:val="en-US"/>
        </w:rPr>
        <w:t>Stable and situati</w:t>
      </w:r>
      <w:r w:rsidR="00915553">
        <w:rPr>
          <w:b/>
          <w:lang w:val="en-US"/>
        </w:rPr>
        <w:t>onal</w:t>
      </w:r>
      <w:r>
        <w:rPr>
          <w:b/>
          <w:lang w:val="en-US"/>
        </w:rPr>
        <w:t xml:space="preserve"> social </w:t>
      </w:r>
      <w:r w:rsidR="00915553">
        <w:rPr>
          <w:b/>
          <w:lang w:val="en-US"/>
        </w:rPr>
        <w:t>relations</w:t>
      </w:r>
    </w:p>
    <w:p w14:paraId="219063DC" w14:textId="414DE291" w:rsidR="001B7D6C" w:rsidRPr="00CB49F0" w:rsidRDefault="001B7D6C" w:rsidP="00CB49F0">
      <w:pPr>
        <w:jc w:val="both"/>
        <w:rPr>
          <w:lang w:val="en-US"/>
        </w:rPr>
      </w:pPr>
      <w:r w:rsidRPr="00CB49F0">
        <w:rPr>
          <w:lang w:val="en-US"/>
        </w:rPr>
        <w:t>While structured participation in rich clubs is impaired in mutants, they acquire normal social ranks.</w:t>
      </w:r>
    </w:p>
    <w:p w14:paraId="4FEBC2A5" w14:textId="0A602E31" w:rsidR="001B7D6C" w:rsidRDefault="001B7D6C" w:rsidP="001B7D6C">
      <w:pPr>
        <w:pStyle w:val="ListParagraph"/>
        <w:numPr>
          <w:ilvl w:val="0"/>
          <w:numId w:val="9"/>
        </w:numPr>
        <w:jc w:val="both"/>
        <w:rPr>
          <w:lang w:val="en-US"/>
        </w:rPr>
      </w:pPr>
      <w:r>
        <w:rPr>
          <w:lang w:val="en-US"/>
        </w:rPr>
        <w:t>Reason(ing):</w:t>
      </w:r>
    </w:p>
    <w:p w14:paraId="26D8C7B9" w14:textId="7A6D93E5" w:rsidR="001B7D6C" w:rsidRDefault="00915553" w:rsidP="001B7D6C">
      <w:pPr>
        <w:pStyle w:val="ListParagraph"/>
        <w:numPr>
          <w:ilvl w:val="1"/>
          <w:numId w:val="9"/>
        </w:numPr>
        <w:jc w:val="both"/>
        <w:rPr>
          <w:lang w:val="en-US"/>
        </w:rPr>
      </w:pPr>
      <w:r>
        <w:rPr>
          <w:lang w:val="en-US"/>
        </w:rPr>
        <w:t>It firstly reveals that t</w:t>
      </w:r>
      <w:r w:rsidR="001B7D6C">
        <w:rPr>
          <w:lang w:val="en-US"/>
        </w:rPr>
        <w:t xml:space="preserve">he two behaviors </w:t>
      </w:r>
      <w:r>
        <w:rPr>
          <w:lang w:val="en-US"/>
        </w:rPr>
        <w:t>require</w:t>
      </w:r>
      <w:r w:rsidR="001B7D6C">
        <w:rPr>
          <w:lang w:val="en-US"/>
        </w:rPr>
        <w:t xml:space="preserve"> to variable extents on OXT-dependent olfactory </w:t>
      </w:r>
      <w:r>
        <w:rPr>
          <w:lang w:val="en-US"/>
        </w:rPr>
        <w:t xml:space="preserve">social </w:t>
      </w:r>
      <w:r w:rsidR="001B7D6C">
        <w:rPr>
          <w:lang w:val="en-US"/>
        </w:rPr>
        <w:t>memory.</w:t>
      </w:r>
    </w:p>
    <w:p w14:paraId="3768922D" w14:textId="2BBDAE70" w:rsidR="001B7D6C" w:rsidRDefault="001B7D6C" w:rsidP="00915553">
      <w:pPr>
        <w:pStyle w:val="ListParagraph"/>
        <w:numPr>
          <w:ilvl w:val="1"/>
          <w:numId w:val="9"/>
        </w:numPr>
        <w:jc w:val="both"/>
        <w:rPr>
          <w:lang w:val="en-US"/>
        </w:rPr>
      </w:pPr>
      <w:r>
        <w:rPr>
          <w:lang w:val="en-US"/>
        </w:rPr>
        <w:t xml:space="preserve">Social rank is internalized and becomes a relatively stable trait even different groups, while rich club membership is not. </w:t>
      </w:r>
    </w:p>
    <w:p w14:paraId="26D9BA68" w14:textId="00C9D57C" w:rsidR="00915553" w:rsidRDefault="00915553" w:rsidP="00915553">
      <w:pPr>
        <w:pStyle w:val="ListParagraph"/>
        <w:numPr>
          <w:ilvl w:val="2"/>
          <w:numId w:val="9"/>
        </w:numPr>
        <w:jc w:val="both"/>
        <w:rPr>
          <w:lang w:val="en-US"/>
        </w:rPr>
      </w:pPr>
      <w:r>
        <w:rPr>
          <w:lang w:val="en-US"/>
        </w:rPr>
        <w:t xml:space="preserve">As such, social rank depends on an internal model of the self and the world that is informed by social sensory cues. </w:t>
      </w:r>
    </w:p>
    <w:p w14:paraId="5A0FB4D6" w14:textId="5E78EE4B" w:rsidR="00915553" w:rsidRDefault="00915553" w:rsidP="00915553">
      <w:pPr>
        <w:pStyle w:val="ListParagraph"/>
        <w:numPr>
          <w:ilvl w:val="2"/>
          <w:numId w:val="9"/>
        </w:numPr>
        <w:jc w:val="both"/>
        <w:rPr>
          <w:lang w:val="en-US"/>
        </w:rPr>
      </w:pPr>
      <w:r>
        <w:rPr>
          <w:lang w:val="en-US"/>
        </w:rPr>
        <w:t>In contrast, rich club interactions have to be learned in the very situation of the current group configuration.</w:t>
      </w:r>
    </w:p>
    <w:p w14:paraId="7AB3FA10" w14:textId="77777777" w:rsidR="00915553" w:rsidRDefault="00915553" w:rsidP="00915553">
      <w:pPr>
        <w:pStyle w:val="ListParagraph"/>
        <w:numPr>
          <w:ilvl w:val="2"/>
          <w:numId w:val="9"/>
        </w:numPr>
        <w:jc w:val="both"/>
        <w:rPr>
          <w:lang w:val="en-US"/>
        </w:rPr>
      </w:pPr>
      <w:r>
        <w:rPr>
          <w:lang w:val="en-US"/>
        </w:rPr>
        <w:t>It should be kept in mind here the individual social rank “</w:t>
      </w:r>
      <w:commentRangeStart w:id="18"/>
      <w:r>
        <w:rPr>
          <w:lang w:val="en-US"/>
        </w:rPr>
        <w:t>trait</w:t>
      </w:r>
      <w:commentRangeEnd w:id="18"/>
      <w:r w:rsidR="001D5814">
        <w:rPr>
          <w:rStyle w:val="CommentReference"/>
        </w:rPr>
        <w:commentReference w:id="18"/>
      </w:r>
      <w:r>
        <w:rPr>
          <w:lang w:val="en-US"/>
        </w:rPr>
        <w:t xml:space="preserve">” is acquired throughout postnatal life and therefore, at least in these relatively peaceful societies, not much challenged. </w:t>
      </w:r>
    </w:p>
    <w:p w14:paraId="605A9AA5" w14:textId="74D25B56" w:rsidR="00915553" w:rsidRDefault="00915553" w:rsidP="00915553">
      <w:pPr>
        <w:pStyle w:val="ListParagraph"/>
        <w:numPr>
          <w:ilvl w:val="3"/>
          <w:numId w:val="9"/>
        </w:numPr>
        <w:jc w:val="both"/>
        <w:rPr>
          <w:lang w:val="en-US"/>
        </w:rPr>
      </w:pPr>
      <w:r>
        <w:rPr>
          <w:lang w:val="en-US"/>
        </w:rPr>
        <w:lastRenderedPageBreak/>
        <w:t xml:space="preserve">As all mice had a normal development and OXTR were only deleted in the adult, all animals had the opportunity to </w:t>
      </w:r>
      <w:r w:rsidR="009B798C">
        <w:rPr>
          <w:lang w:val="en-US"/>
        </w:rPr>
        <w:t>learn social rank.</w:t>
      </w:r>
    </w:p>
    <w:p w14:paraId="4506E0E9" w14:textId="1F75C8E2" w:rsidR="009B798C" w:rsidRDefault="009B798C" w:rsidP="00915553">
      <w:pPr>
        <w:pStyle w:val="ListParagraph"/>
        <w:numPr>
          <w:ilvl w:val="3"/>
          <w:numId w:val="9"/>
        </w:numPr>
        <w:jc w:val="both"/>
        <w:rPr>
          <w:lang w:val="en-US"/>
        </w:rPr>
      </w:pPr>
      <w:r>
        <w:rPr>
          <w:lang w:val="en-US"/>
        </w:rPr>
        <w:t>It will be therefore highly interesting to develop a similar experimental configuration as the NoSeMaze in future to see what</w:t>
      </w:r>
      <w:r w:rsidR="001D5814">
        <w:rPr>
          <w:lang w:val="en-US"/>
        </w:rPr>
        <w:t xml:space="preserve"> is</w:t>
      </w:r>
      <w:r>
        <w:rPr>
          <w:lang w:val="en-US"/>
        </w:rPr>
        <w:t xml:space="preserve"> the effect</w:t>
      </w:r>
      <w:r w:rsidR="001D5814">
        <w:rPr>
          <w:lang w:val="en-US"/>
        </w:rPr>
        <w:t xml:space="preserve"> </w:t>
      </w:r>
      <w:r>
        <w:rPr>
          <w:lang w:val="en-US"/>
        </w:rPr>
        <w:t>when the OXTR</w:t>
      </w:r>
      <w:r w:rsidRPr="001D5814">
        <w:rPr>
          <w:rFonts w:cstheme="minorHAnsi"/>
          <w:vertAlign w:val="superscript"/>
          <w:lang w:val="en-US"/>
        </w:rPr>
        <w:t>Δ</w:t>
      </w:r>
      <w:r w:rsidRPr="001D5814">
        <w:rPr>
          <w:vertAlign w:val="superscript"/>
          <w:lang w:val="en-US"/>
        </w:rPr>
        <w:t>AON</w:t>
      </w:r>
      <w:r>
        <w:rPr>
          <w:lang w:val="en-US"/>
        </w:rPr>
        <w:t xml:space="preserve"> already impair</w:t>
      </w:r>
      <w:r w:rsidR="001D5814">
        <w:rPr>
          <w:lang w:val="en-US"/>
        </w:rPr>
        <w:t>s</w:t>
      </w:r>
      <w:r w:rsidR="00135187">
        <w:rPr>
          <w:lang w:val="en-US"/>
        </w:rPr>
        <w:t xml:space="preserve"> </w:t>
      </w:r>
      <w:r>
        <w:rPr>
          <w:lang w:val="en-US"/>
        </w:rPr>
        <w:t>social memory formation throughout early life.</w:t>
      </w:r>
    </w:p>
    <w:p w14:paraId="21974F71" w14:textId="7C1DCB4E" w:rsidR="001D5814" w:rsidRDefault="001D5814" w:rsidP="001D5814">
      <w:pPr>
        <w:pStyle w:val="ListParagraph"/>
        <w:numPr>
          <w:ilvl w:val="2"/>
          <w:numId w:val="9"/>
        </w:numPr>
        <w:jc w:val="both"/>
        <w:rPr>
          <w:lang w:val="en-US"/>
        </w:rPr>
      </w:pPr>
      <w:r>
        <w:rPr>
          <w:lang w:val="en-US"/>
        </w:rPr>
        <w:t>Rich clubs in contrast share different features:</w:t>
      </w:r>
    </w:p>
    <w:p w14:paraId="1E0D5F6E" w14:textId="77777777" w:rsidR="001D5814" w:rsidRPr="001D5814" w:rsidRDefault="001D5814" w:rsidP="001D5814">
      <w:pPr>
        <w:jc w:val="both"/>
        <w:rPr>
          <w:lang w:val="en-US"/>
        </w:rPr>
      </w:pPr>
    </w:p>
    <w:p w14:paraId="0F875B85" w14:textId="4E480F41" w:rsidR="001D5814" w:rsidRPr="001D5814" w:rsidRDefault="001D5814" w:rsidP="001D5814">
      <w:pPr>
        <w:pStyle w:val="ListParagraph"/>
        <w:numPr>
          <w:ilvl w:val="0"/>
          <w:numId w:val="7"/>
        </w:numPr>
        <w:jc w:val="both"/>
        <w:rPr>
          <w:b/>
          <w:lang w:val="en-US"/>
        </w:rPr>
      </w:pPr>
      <w:r w:rsidRPr="001D5814">
        <w:rPr>
          <w:b/>
          <w:lang w:val="en-US"/>
        </w:rPr>
        <w:t>Building de novo relations akin of friendships</w:t>
      </w:r>
    </w:p>
    <w:p w14:paraId="2F7532D8" w14:textId="2ADADE29" w:rsidR="006431B4" w:rsidRPr="00CB49F0" w:rsidRDefault="00CB49F0" w:rsidP="00CB49F0">
      <w:pPr>
        <w:jc w:val="both"/>
        <w:rPr>
          <w:lang w:val="en-US"/>
        </w:rPr>
      </w:pPr>
      <w:r w:rsidRPr="00CB49F0">
        <w:rPr>
          <w:lang w:val="en-US"/>
        </w:rPr>
        <w:t>T</w:t>
      </w:r>
      <w:r w:rsidR="001D5814" w:rsidRPr="00CB49F0">
        <w:rPr>
          <w:lang w:val="en-US"/>
        </w:rPr>
        <w:t xml:space="preserve">he inability to build de novo </w:t>
      </w:r>
      <w:r w:rsidR="00F8613B" w:rsidRPr="00CB49F0">
        <w:rPr>
          <w:lang w:val="en-US"/>
        </w:rPr>
        <w:t xml:space="preserve">reciprocal </w:t>
      </w:r>
      <w:r w:rsidR="001D5814" w:rsidRPr="00CB49F0">
        <w:rPr>
          <w:lang w:val="en-US"/>
        </w:rPr>
        <w:t>relationships in novel environments</w:t>
      </w:r>
      <w:r w:rsidR="00F8613B" w:rsidRPr="00CB49F0">
        <w:rPr>
          <w:lang w:val="en-US"/>
        </w:rPr>
        <w:t xml:space="preserve"> </w:t>
      </w:r>
      <w:r w:rsidRPr="00CB49F0">
        <w:rPr>
          <w:lang w:val="en-US"/>
        </w:rPr>
        <w:t xml:space="preserve">is </w:t>
      </w:r>
      <w:r w:rsidR="00F8613B" w:rsidRPr="00CB49F0">
        <w:rPr>
          <w:lang w:val="en-US"/>
        </w:rPr>
        <w:t>many times the clinically most relevant features that results in help in seeking diagnosis only when entering the adult world for individuals that function relatively well up to this point in their life.</w:t>
      </w:r>
    </w:p>
    <w:p w14:paraId="766A889C" w14:textId="26BCB64C" w:rsidR="00F94E69" w:rsidRDefault="00F8613B" w:rsidP="00CB49F0">
      <w:pPr>
        <w:pStyle w:val="ListParagraph"/>
        <w:numPr>
          <w:ilvl w:val="1"/>
          <w:numId w:val="7"/>
        </w:numPr>
        <w:jc w:val="both"/>
        <w:rPr>
          <w:lang w:val="en-US"/>
        </w:rPr>
      </w:pPr>
      <w:r>
        <w:rPr>
          <w:lang w:val="en-US"/>
        </w:rPr>
        <w:t xml:space="preserve">These deficits related to </w:t>
      </w:r>
      <w:commentRangeStart w:id="19"/>
      <w:r>
        <w:rPr>
          <w:lang w:val="en-US"/>
        </w:rPr>
        <w:t>a</w:t>
      </w:r>
      <w:r w:rsidR="00F94E69">
        <w:rPr>
          <w:lang w:val="en-US"/>
        </w:rPr>
        <w:t>utism</w:t>
      </w:r>
      <w:commentRangeEnd w:id="19"/>
      <w:r w:rsidR="009716B4">
        <w:rPr>
          <w:rStyle w:val="CommentReference"/>
        </w:rPr>
        <w:commentReference w:id="19"/>
      </w:r>
      <w:r w:rsidR="00F94E69">
        <w:rPr>
          <w:lang w:val="en-US"/>
        </w:rPr>
        <w:t xml:space="preserve"> can develop either early in life or as part of other </w:t>
      </w:r>
      <w:r>
        <w:rPr>
          <w:lang w:val="en-US"/>
        </w:rPr>
        <w:t xml:space="preserve">psychiatric </w:t>
      </w:r>
      <w:r w:rsidR="00F94E69">
        <w:rPr>
          <w:lang w:val="en-US"/>
        </w:rPr>
        <w:t xml:space="preserve">disorders like schizophrenia </w:t>
      </w:r>
      <w:r w:rsidR="009716B4">
        <w:rPr>
          <w:lang w:val="en-US"/>
        </w:rPr>
        <w:t>also in adult life. Importantly, the inability to form de novo stable mutual relations is expressed as a continuum in the general population as a characterizing feature that determines much of the social and professional life</w:t>
      </w:r>
      <w:r w:rsidR="00F94E69">
        <w:rPr>
          <w:lang w:val="en-US"/>
        </w:rPr>
        <w:t xml:space="preserve">. </w:t>
      </w:r>
    </w:p>
    <w:p w14:paraId="7AD08CA7" w14:textId="77777777" w:rsidR="00F94E69" w:rsidRDefault="00F94E69" w:rsidP="00CB49F0">
      <w:pPr>
        <w:pStyle w:val="ListParagraph"/>
        <w:numPr>
          <w:ilvl w:val="1"/>
          <w:numId w:val="7"/>
        </w:numPr>
        <w:jc w:val="both"/>
        <w:rPr>
          <w:lang w:val="en-US"/>
        </w:rPr>
      </w:pPr>
      <w:r>
        <w:rPr>
          <w:lang w:val="en-US"/>
        </w:rPr>
        <w:t>The here observed rich club phenotype is reminiscent of that people with autism that function well in rigid structure, but are poor in building social relationships like stable friendship in supra-dyadic configurations</w:t>
      </w:r>
    </w:p>
    <w:p w14:paraId="3E2C4709" w14:textId="554C73FC" w:rsidR="006431B4" w:rsidRDefault="00F94E69" w:rsidP="00CB49F0">
      <w:pPr>
        <w:pStyle w:val="ListParagraph"/>
        <w:numPr>
          <w:ilvl w:val="1"/>
          <w:numId w:val="7"/>
        </w:numPr>
        <w:jc w:val="both"/>
        <w:rPr>
          <w:lang w:val="en-US"/>
        </w:rPr>
      </w:pPr>
      <w:r>
        <w:rPr>
          <w:lang w:val="en-US"/>
        </w:rPr>
        <w:t>Indeed, in the OXTR</w:t>
      </w:r>
      <w:r w:rsidRPr="001D5814">
        <w:rPr>
          <w:rFonts w:cstheme="minorHAnsi"/>
          <w:vertAlign w:val="superscript"/>
          <w:lang w:val="en-US"/>
        </w:rPr>
        <w:t>Δ</w:t>
      </w:r>
      <w:r w:rsidRPr="001D5814">
        <w:rPr>
          <w:vertAlign w:val="superscript"/>
          <w:lang w:val="en-US"/>
        </w:rPr>
        <w:t>AON</w:t>
      </w:r>
      <w:r>
        <w:rPr>
          <w:lang w:val="en-US"/>
        </w:rPr>
        <w:t xml:space="preserve"> mutants, s</w:t>
      </w:r>
      <w:r w:rsidR="006431B4">
        <w:rPr>
          <w:lang w:val="en-US"/>
        </w:rPr>
        <w:t xml:space="preserve">ocial deficits </w:t>
      </w:r>
      <w:r w:rsidR="001D5814">
        <w:rPr>
          <w:lang w:val="en-US"/>
        </w:rPr>
        <w:t>exuberate</w:t>
      </w:r>
      <w:r w:rsidR="006431B4">
        <w:rPr>
          <w:lang w:val="en-US"/>
        </w:rPr>
        <w:t xml:space="preserve"> in highly self-paced interactions that rely on complex interactions with others</w:t>
      </w:r>
    </w:p>
    <w:p w14:paraId="710A6DD1" w14:textId="67795509" w:rsidR="00F8613B" w:rsidRDefault="00F8613B" w:rsidP="00CB49F0">
      <w:pPr>
        <w:pStyle w:val="ListParagraph"/>
        <w:numPr>
          <w:ilvl w:val="1"/>
          <w:numId w:val="7"/>
        </w:numPr>
        <w:jc w:val="both"/>
        <w:rPr>
          <w:lang w:val="en-US"/>
        </w:rPr>
      </w:pPr>
      <w:r>
        <w:rPr>
          <w:lang w:val="en-US"/>
        </w:rPr>
        <w:t>This provides support that and particularly the induction social cognition states by oxytocin as an enabler of social memory formation is a necessary action of the neuromodulator to enable normal social functioning.</w:t>
      </w:r>
    </w:p>
    <w:p w14:paraId="4473D556" w14:textId="77777777" w:rsidR="006431B4" w:rsidRPr="00CB49F0" w:rsidRDefault="006431B4" w:rsidP="00CB49F0">
      <w:pPr>
        <w:jc w:val="both"/>
        <w:rPr>
          <w:lang w:val="en-US"/>
        </w:rPr>
      </w:pPr>
      <w:r w:rsidRPr="00CB49F0">
        <w:rPr>
          <w:lang w:val="en-US"/>
        </w:rPr>
        <w:t>Translational value and new approach</w:t>
      </w:r>
    </w:p>
    <w:p w14:paraId="2ACC1FE2" w14:textId="77777777" w:rsidR="006431B4" w:rsidRDefault="006431B4" w:rsidP="00CB49F0">
      <w:pPr>
        <w:pStyle w:val="ListParagraph"/>
        <w:numPr>
          <w:ilvl w:val="1"/>
          <w:numId w:val="7"/>
        </w:numPr>
        <w:jc w:val="both"/>
        <w:rPr>
          <w:lang w:val="en-US"/>
        </w:rPr>
      </w:pPr>
      <w:r>
        <w:rPr>
          <w:lang w:val="en-US"/>
        </w:rPr>
        <w:t>Study of complex social phenomena cross-scale (</w:t>
      </w:r>
      <w:r w:rsidRPr="000A52BD">
        <w:rPr>
          <w:i/>
          <w:lang w:val="en-US"/>
        </w:rPr>
        <w:t>molecule – network - behavioral motifs - complex supra-organismal behaviors</w:t>
      </w:r>
      <w:r>
        <w:rPr>
          <w:lang w:val="en-US"/>
        </w:rPr>
        <w:t>) under highly controlled conditions in mice</w:t>
      </w:r>
    </w:p>
    <w:p w14:paraId="57051209" w14:textId="5856BDC9" w:rsidR="006431B4" w:rsidRDefault="00F94E69" w:rsidP="00CB49F0">
      <w:pPr>
        <w:pStyle w:val="ListParagraph"/>
        <w:numPr>
          <w:ilvl w:val="1"/>
          <w:numId w:val="7"/>
        </w:numPr>
        <w:jc w:val="both"/>
        <w:rPr>
          <w:lang w:val="en-US"/>
        </w:rPr>
      </w:pPr>
      <w:r w:rsidRPr="00F94E69">
        <w:rPr>
          <w:lang w:val="en-US"/>
        </w:rPr>
        <w:t>It opens a door to study complex social behavior in a non-primate mammalian model organism with the full armentarium of modern genetics</w:t>
      </w:r>
    </w:p>
    <w:p w14:paraId="1D09E672" w14:textId="77777777" w:rsidR="00125FC3" w:rsidRPr="00CB49F0" w:rsidRDefault="00125FC3" w:rsidP="00CB49F0">
      <w:pPr>
        <w:rPr>
          <w:color w:val="00B050"/>
          <w:lang w:val="en-US"/>
        </w:rPr>
      </w:pPr>
      <w:r w:rsidRPr="00CB49F0">
        <w:rPr>
          <w:color w:val="00B050"/>
          <w:lang w:val="en-US"/>
        </w:rPr>
        <w:t xml:space="preserve">Taken together, we show that the social sensory enabler function of oxytocin is necessary for higher reciprocal social functioning </w:t>
      </w:r>
    </w:p>
    <w:p w14:paraId="1FDA7550" w14:textId="77777777" w:rsidR="00125FC3" w:rsidRPr="00125FC3" w:rsidRDefault="00125FC3" w:rsidP="00CB49F0">
      <w:pPr>
        <w:pStyle w:val="ListParagraph"/>
        <w:numPr>
          <w:ilvl w:val="1"/>
          <w:numId w:val="7"/>
        </w:numPr>
        <w:rPr>
          <w:color w:val="00B050"/>
          <w:lang w:val="en-US"/>
        </w:rPr>
      </w:pPr>
      <w:r w:rsidRPr="00125FC3">
        <w:rPr>
          <w:color w:val="00B050"/>
          <w:lang w:val="en-US"/>
        </w:rPr>
        <w:t xml:space="preserve">-&gt; may guide the development of, yet missing, treatment strategies for social functioning </w:t>
      </w:r>
    </w:p>
    <w:p w14:paraId="1AD345FF" w14:textId="77777777" w:rsidR="00125FC3" w:rsidRPr="00125FC3" w:rsidRDefault="00125FC3" w:rsidP="00CB49F0">
      <w:pPr>
        <w:pStyle w:val="ListParagraph"/>
        <w:numPr>
          <w:ilvl w:val="1"/>
          <w:numId w:val="7"/>
        </w:numPr>
        <w:rPr>
          <w:color w:val="00B050"/>
          <w:lang w:val="en-US"/>
        </w:rPr>
      </w:pPr>
      <w:r w:rsidRPr="00125FC3">
        <w:rPr>
          <w:color w:val="00B050"/>
          <w:lang w:val="en-US"/>
        </w:rPr>
        <w:t xml:space="preserve">and contribute to better conceptualize the neurobiology of social relationships. </w:t>
      </w:r>
    </w:p>
    <w:p w14:paraId="12BBA383" w14:textId="77777777" w:rsidR="00125FC3" w:rsidRPr="00F94E69" w:rsidRDefault="00125FC3" w:rsidP="00125FC3">
      <w:pPr>
        <w:pStyle w:val="ListParagraph"/>
        <w:ind w:left="1080"/>
        <w:jc w:val="both"/>
        <w:rPr>
          <w:lang w:val="en-US"/>
        </w:rPr>
      </w:pPr>
    </w:p>
    <w:p w14:paraId="7891BB4F" w14:textId="77777777" w:rsidR="006431B4" w:rsidRDefault="006431B4" w:rsidP="006431B4">
      <w:pPr>
        <w:jc w:val="both"/>
        <w:rPr>
          <w:lang w:val="en-US"/>
        </w:rPr>
      </w:pPr>
    </w:p>
    <w:p w14:paraId="09CBAFF4" w14:textId="77777777" w:rsidR="006431B4" w:rsidRPr="007116DF" w:rsidRDefault="006431B4" w:rsidP="006431B4">
      <w:pPr>
        <w:jc w:val="both"/>
        <w:rPr>
          <w:lang w:val="en-US"/>
        </w:rPr>
      </w:pPr>
    </w:p>
    <w:p w14:paraId="52C06B5B" w14:textId="77777777" w:rsidR="007116DF" w:rsidRDefault="007116DF" w:rsidP="006A5F6A">
      <w:pPr>
        <w:jc w:val="both"/>
        <w:rPr>
          <w:lang w:val="en-US"/>
        </w:rPr>
      </w:pPr>
    </w:p>
    <w:p w14:paraId="3AE35E5F" w14:textId="77777777" w:rsidR="007116DF" w:rsidRDefault="007116DF" w:rsidP="006A5F6A">
      <w:pPr>
        <w:jc w:val="both"/>
        <w:rPr>
          <w:lang w:val="en-US"/>
        </w:rPr>
      </w:pPr>
    </w:p>
    <w:p w14:paraId="3FA833F6" w14:textId="2C654CAA" w:rsidR="007116DF" w:rsidRPr="00D327C7" w:rsidRDefault="00D327C7" w:rsidP="006A5F6A">
      <w:pPr>
        <w:jc w:val="both"/>
        <w:rPr>
          <w:b/>
          <w:lang w:val="en-US"/>
        </w:rPr>
      </w:pPr>
      <w:r w:rsidRPr="00D327C7">
        <w:rPr>
          <w:b/>
          <w:lang w:val="en-US"/>
        </w:rPr>
        <w:t>Upfront: key bottom lines and questions:</w:t>
      </w:r>
    </w:p>
    <w:p w14:paraId="453AD36C" w14:textId="5CC661BA" w:rsidR="00D327C7" w:rsidRPr="00D327C7" w:rsidRDefault="00D327C7" w:rsidP="00D327C7">
      <w:pPr>
        <w:pStyle w:val="ListParagraph"/>
        <w:numPr>
          <w:ilvl w:val="0"/>
          <w:numId w:val="8"/>
        </w:numPr>
        <w:jc w:val="both"/>
        <w:rPr>
          <w:b/>
          <w:lang w:val="en-US"/>
        </w:rPr>
      </w:pPr>
      <w:r w:rsidRPr="00D327C7">
        <w:rPr>
          <w:b/>
          <w:lang w:val="en-US"/>
        </w:rPr>
        <w:t>What does the KO represent?</w:t>
      </w:r>
    </w:p>
    <w:p w14:paraId="419FFC2E" w14:textId="4712BFED" w:rsidR="00D327C7" w:rsidRPr="007772CF" w:rsidRDefault="007772CF" w:rsidP="007772CF">
      <w:pPr>
        <w:pStyle w:val="ListParagraph"/>
        <w:numPr>
          <w:ilvl w:val="0"/>
          <w:numId w:val="6"/>
        </w:numPr>
        <w:jc w:val="both"/>
        <w:rPr>
          <w:lang w:val="en-US"/>
        </w:rPr>
      </w:pPr>
      <w:r>
        <w:rPr>
          <w:lang w:val="en-US"/>
        </w:rPr>
        <w:t>Social salience as enabler of social (recognition) memory</w:t>
      </w:r>
    </w:p>
    <w:p w14:paraId="3441FB5B" w14:textId="77777777" w:rsidR="00D327C7" w:rsidRDefault="00D327C7" w:rsidP="00D327C7">
      <w:pPr>
        <w:jc w:val="both"/>
        <w:rPr>
          <w:lang w:val="en-US"/>
        </w:rPr>
      </w:pPr>
    </w:p>
    <w:p w14:paraId="02178EE9" w14:textId="3DD384C4" w:rsidR="00D327C7" w:rsidRPr="00D327C7" w:rsidRDefault="00D327C7" w:rsidP="00D327C7">
      <w:pPr>
        <w:pStyle w:val="ListParagraph"/>
        <w:numPr>
          <w:ilvl w:val="0"/>
          <w:numId w:val="8"/>
        </w:numPr>
        <w:jc w:val="both"/>
        <w:rPr>
          <w:b/>
          <w:lang w:val="en-US"/>
        </w:rPr>
      </w:pPr>
      <w:r w:rsidRPr="00D327C7">
        <w:rPr>
          <w:b/>
          <w:lang w:val="en-US"/>
        </w:rPr>
        <w:t>What is the unique finding of this paper?</w:t>
      </w:r>
    </w:p>
    <w:p w14:paraId="2718ADB7" w14:textId="65D6AC06" w:rsidR="00D327C7" w:rsidRDefault="007772CF" w:rsidP="007772CF">
      <w:pPr>
        <w:pStyle w:val="ListParagraph"/>
        <w:numPr>
          <w:ilvl w:val="0"/>
          <w:numId w:val="6"/>
        </w:numPr>
        <w:rPr>
          <w:lang w:val="en-US"/>
        </w:rPr>
      </w:pPr>
      <w:r>
        <w:rPr>
          <w:lang w:val="en-US"/>
        </w:rPr>
        <w:t>A clear endopenotype does not manifest in simple behaviors in reductionist settings or in global measures in complex conditions, but only for behaviors that occur in structured interactions that require a buiding targeted action-reactio with multiple players.</w:t>
      </w:r>
    </w:p>
    <w:p w14:paraId="246E8E82" w14:textId="5D63423C" w:rsidR="007772CF" w:rsidRDefault="007772CF" w:rsidP="007772CF">
      <w:pPr>
        <w:pStyle w:val="ListParagraph"/>
        <w:numPr>
          <w:ilvl w:val="0"/>
          <w:numId w:val="6"/>
        </w:numPr>
        <w:rPr>
          <w:lang w:val="en-US"/>
        </w:rPr>
      </w:pPr>
      <w:r>
        <w:rPr>
          <w:lang w:val="en-US"/>
        </w:rPr>
        <w:t>Highly informative model for psychiatric models</w:t>
      </w:r>
      <w:r w:rsidR="00C72F55">
        <w:rPr>
          <w:lang w:val="en-US"/>
        </w:rPr>
        <w:t xml:space="preserve"> as similar to high functioning (non-synadromal) autism </w:t>
      </w:r>
    </w:p>
    <w:p w14:paraId="43F0EBDC" w14:textId="52C120C0" w:rsidR="00C72F55" w:rsidRDefault="00C72F55" w:rsidP="007772CF">
      <w:pPr>
        <w:pStyle w:val="ListParagraph"/>
        <w:numPr>
          <w:ilvl w:val="0"/>
          <w:numId w:val="6"/>
        </w:numPr>
        <w:rPr>
          <w:b/>
          <w:i/>
          <w:lang w:val="en-US"/>
        </w:rPr>
      </w:pPr>
      <w:r w:rsidRPr="00C72F55">
        <w:rPr>
          <w:b/>
          <w:i/>
          <w:lang w:val="en-US"/>
        </w:rPr>
        <w:t>Supra</w:t>
      </w:r>
      <w:r>
        <w:rPr>
          <w:b/>
          <w:i/>
          <w:lang w:val="en-US"/>
        </w:rPr>
        <w:t>-</w:t>
      </w:r>
      <w:r w:rsidRPr="00C72F55">
        <w:rPr>
          <w:b/>
          <w:i/>
          <w:lang w:val="en-US"/>
        </w:rPr>
        <w:t xml:space="preserve">organismal phenotype of a </w:t>
      </w:r>
      <w:r>
        <w:rPr>
          <w:b/>
          <w:i/>
          <w:lang w:val="en-US"/>
        </w:rPr>
        <w:t xml:space="preserve">gene effect in an individual; </w:t>
      </w:r>
    </w:p>
    <w:p w14:paraId="32D1BFC6" w14:textId="1087E847" w:rsidR="00C72F55" w:rsidRPr="00C72F55" w:rsidRDefault="00C72F55" w:rsidP="00C72F55">
      <w:pPr>
        <w:pStyle w:val="ListParagraph"/>
        <w:numPr>
          <w:ilvl w:val="1"/>
          <w:numId w:val="6"/>
        </w:numPr>
        <w:rPr>
          <w:i/>
          <w:lang w:val="en-US"/>
        </w:rPr>
      </w:pPr>
      <w:r w:rsidRPr="00C72F55">
        <w:rPr>
          <w:i/>
          <w:lang w:val="en-US"/>
        </w:rPr>
        <w:t>Here relating to population genetics</w:t>
      </w:r>
    </w:p>
    <w:p w14:paraId="65ED8FB3" w14:textId="77777777" w:rsidR="00D327C7" w:rsidRDefault="00D327C7" w:rsidP="00D327C7">
      <w:pPr>
        <w:pStyle w:val="ListParagraph"/>
        <w:rPr>
          <w:lang w:val="en-US"/>
        </w:rPr>
      </w:pPr>
    </w:p>
    <w:p w14:paraId="2B184210" w14:textId="77777777" w:rsidR="00125FC3" w:rsidRDefault="00125FC3" w:rsidP="00125FC3">
      <w:pPr>
        <w:pStyle w:val="ListParagraph"/>
        <w:numPr>
          <w:ilvl w:val="0"/>
          <w:numId w:val="6"/>
        </w:numPr>
        <w:rPr>
          <w:lang w:val="en-US"/>
        </w:rPr>
      </w:pPr>
      <w:r>
        <w:rPr>
          <w:lang w:val="en-US"/>
        </w:rPr>
        <w:t>Most importantly:</w:t>
      </w:r>
    </w:p>
    <w:p w14:paraId="109E159C" w14:textId="6EEE5849" w:rsidR="00125FC3" w:rsidRPr="00125FC3" w:rsidRDefault="00125FC3" w:rsidP="00125FC3">
      <w:pPr>
        <w:pStyle w:val="ListParagraph"/>
        <w:numPr>
          <w:ilvl w:val="1"/>
          <w:numId w:val="6"/>
        </w:numPr>
        <w:rPr>
          <w:color w:val="00B050"/>
          <w:lang w:val="en-US"/>
        </w:rPr>
      </w:pPr>
      <w:r>
        <w:rPr>
          <w:color w:val="00B050"/>
          <w:lang w:val="en-US"/>
        </w:rPr>
        <w:t>Taken together, w</w:t>
      </w:r>
      <w:r w:rsidRPr="00125FC3">
        <w:rPr>
          <w:color w:val="00B050"/>
          <w:lang w:val="en-US"/>
        </w:rPr>
        <w:t xml:space="preserve">e show that the social sensory enabler function of oxytocin is necessary for higher reciprocal social functioning </w:t>
      </w:r>
    </w:p>
    <w:p w14:paraId="30E18799" w14:textId="77777777" w:rsidR="00125FC3" w:rsidRPr="00125FC3" w:rsidRDefault="00125FC3" w:rsidP="00125FC3">
      <w:pPr>
        <w:pStyle w:val="ListParagraph"/>
        <w:numPr>
          <w:ilvl w:val="2"/>
          <w:numId w:val="6"/>
        </w:numPr>
        <w:rPr>
          <w:color w:val="00B050"/>
          <w:lang w:val="en-US"/>
        </w:rPr>
      </w:pPr>
      <w:r w:rsidRPr="00125FC3">
        <w:rPr>
          <w:color w:val="00B050"/>
          <w:lang w:val="en-US"/>
        </w:rPr>
        <w:t xml:space="preserve">-&gt; may guide the development of, yet missing, treatment strategies for social functioning </w:t>
      </w:r>
    </w:p>
    <w:p w14:paraId="3D64A26D" w14:textId="52CCFF41" w:rsidR="00D327C7" w:rsidRPr="00125FC3" w:rsidRDefault="00125FC3" w:rsidP="00125FC3">
      <w:pPr>
        <w:pStyle w:val="ListParagraph"/>
        <w:numPr>
          <w:ilvl w:val="2"/>
          <w:numId w:val="6"/>
        </w:numPr>
        <w:rPr>
          <w:color w:val="00B050"/>
          <w:lang w:val="en-US"/>
        </w:rPr>
      </w:pPr>
      <w:r w:rsidRPr="00125FC3">
        <w:rPr>
          <w:color w:val="00B050"/>
          <w:lang w:val="en-US"/>
        </w:rPr>
        <w:t xml:space="preserve">and contribute to better conceptualize the neurobiology of social relationships. </w:t>
      </w:r>
    </w:p>
    <w:p w14:paraId="544B21DC" w14:textId="77777777" w:rsidR="00125FC3" w:rsidRPr="00125FC3" w:rsidRDefault="00125FC3" w:rsidP="00125FC3">
      <w:pPr>
        <w:rPr>
          <w:lang w:val="en-US"/>
        </w:rPr>
      </w:pPr>
    </w:p>
    <w:p w14:paraId="76992CD0" w14:textId="7E12AB44" w:rsidR="00D327C7" w:rsidRDefault="00D327C7" w:rsidP="00D327C7">
      <w:pPr>
        <w:pStyle w:val="ListParagraph"/>
        <w:numPr>
          <w:ilvl w:val="0"/>
          <w:numId w:val="8"/>
        </w:numPr>
        <w:jc w:val="both"/>
        <w:rPr>
          <w:b/>
          <w:lang w:val="en-US"/>
        </w:rPr>
      </w:pPr>
      <w:r w:rsidRPr="00D327C7">
        <w:rPr>
          <w:b/>
          <w:lang w:val="en-US"/>
        </w:rPr>
        <w:t>What does it make different from previous publications?</w:t>
      </w:r>
    </w:p>
    <w:p w14:paraId="2D414CD6" w14:textId="6F224877" w:rsidR="00CB49F0" w:rsidRDefault="00CB49F0" w:rsidP="00CB49F0">
      <w:pPr>
        <w:jc w:val="both"/>
        <w:rPr>
          <w:b/>
          <w:lang w:val="en-US"/>
        </w:rPr>
      </w:pPr>
    </w:p>
    <w:p w14:paraId="1142F4D2" w14:textId="4545BD25" w:rsidR="00CB49F0" w:rsidRDefault="00CB49F0" w:rsidP="00CB49F0">
      <w:pPr>
        <w:pStyle w:val="ListParagraph"/>
        <w:numPr>
          <w:ilvl w:val="0"/>
          <w:numId w:val="8"/>
        </w:numPr>
        <w:jc w:val="both"/>
        <w:rPr>
          <w:b/>
          <w:lang w:val="en-US"/>
        </w:rPr>
      </w:pPr>
      <w:r>
        <w:rPr>
          <w:b/>
          <w:lang w:val="en-US"/>
        </w:rPr>
        <w:t>Better do not touch certain fashion topics:</w:t>
      </w:r>
    </w:p>
    <w:p w14:paraId="0702EBD3" w14:textId="77777777" w:rsidR="00CB49F0" w:rsidRPr="00CB49F0" w:rsidRDefault="00CB49F0" w:rsidP="00CB49F0">
      <w:pPr>
        <w:pStyle w:val="ListParagraph"/>
        <w:rPr>
          <w:b/>
          <w:lang w:val="en-US"/>
        </w:rPr>
      </w:pPr>
    </w:p>
    <w:p w14:paraId="57F21DEA" w14:textId="712A48F5" w:rsidR="00CB49F0" w:rsidRPr="00CB49F0" w:rsidRDefault="00CB49F0" w:rsidP="00CB49F0">
      <w:pPr>
        <w:pStyle w:val="ListParagraph"/>
        <w:numPr>
          <w:ilvl w:val="1"/>
          <w:numId w:val="8"/>
        </w:numPr>
        <w:jc w:val="both"/>
        <w:rPr>
          <w:lang w:val="en-US"/>
        </w:rPr>
      </w:pPr>
      <w:r w:rsidRPr="00CB49F0">
        <w:rPr>
          <w:lang w:val="en-US"/>
        </w:rPr>
        <w:t>Lon</w:t>
      </w:r>
      <w:r>
        <w:rPr>
          <w:lang w:val="en-US"/>
        </w:rPr>
        <w:t>e</w:t>
      </w:r>
      <w:r w:rsidRPr="00CB49F0">
        <w:rPr>
          <w:lang w:val="en-US"/>
        </w:rPr>
        <w:t>liness</w:t>
      </w:r>
      <w:r>
        <w:rPr>
          <w:lang w:val="en-US"/>
        </w:rPr>
        <w:t xml:space="preserve"> in groups</w:t>
      </w:r>
    </w:p>
    <w:p w14:paraId="60075D78" w14:textId="2491BE8C" w:rsidR="00CB49F0" w:rsidRPr="00CB49F0" w:rsidRDefault="00CB49F0" w:rsidP="00CB49F0">
      <w:pPr>
        <w:pStyle w:val="ListParagraph"/>
        <w:numPr>
          <w:ilvl w:val="1"/>
          <w:numId w:val="8"/>
        </w:numPr>
        <w:jc w:val="both"/>
        <w:rPr>
          <w:lang w:val="en-US"/>
        </w:rPr>
      </w:pPr>
      <w:r>
        <w:rPr>
          <w:lang w:val="en-US"/>
        </w:rPr>
        <w:t>A</w:t>
      </w:r>
      <w:r w:rsidRPr="00CB49F0">
        <w:rPr>
          <w:lang w:val="en-US"/>
        </w:rPr>
        <w:t>ttractiveness</w:t>
      </w:r>
      <w:r>
        <w:rPr>
          <w:lang w:val="en-US"/>
        </w:rPr>
        <w:t xml:space="preserve"> in groups</w:t>
      </w:r>
    </w:p>
    <w:sectPr w:rsidR="00CB49F0" w:rsidRPr="00CB49F0">
      <w:footerReference w:type="default" r:id="rId28"/>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Windows User" w:date="2024-10-26T17:08:00Z" w:initials="WU">
    <w:p w14:paraId="4EB7B502" w14:textId="78A7FBCB" w:rsidR="00862A49" w:rsidRDefault="00862A49">
      <w:pPr>
        <w:pStyle w:val="CommentText"/>
      </w:pPr>
      <w:r>
        <w:rPr>
          <w:rStyle w:val="CommentReference"/>
        </w:rPr>
        <w:annotationRef/>
      </w:r>
    </w:p>
  </w:comment>
  <w:comment w:id="5" w:author="Windows User" w:date="2024-10-08T12:16:00Z" w:initials="WU">
    <w:p w14:paraId="2CA65BD5" w14:textId="5E919133" w:rsidR="00862A49" w:rsidRPr="00164C6D" w:rsidRDefault="00862A49" w:rsidP="001E3838">
      <w:pPr>
        <w:pStyle w:val="CommentText"/>
        <w:rPr>
          <w:lang w:val="en-US"/>
        </w:rPr>
      </w:pPr>
      <w:r>
        <w:rPr>
          <w:rStyle w:val="CommentReference"/>
        </w:rPr>
        <w:annotationRef/>
      </w:r>
      <w:r w:rsidRPr="005A64BC">
        <w:rPr>
          <w:i/>
          <w:color w:val="7F7F7F" w:themeColor="text1" w:themeTint="80"/>
          <w:lang w:val="en-US"/>
        </w:rPr>
        <w:t>transfers</w:t>
      </w:r>
      <w:r>
        <w:rPr>
          <w:i/>
          <w:color w:val="7F7F7F" w:themeColor="text1" w:themeTint="80"/>
          <w:lang w:val="en-US"/>
        </w:rPr>
        <w:t xml:space="preserve"> </w:t>
      </w:r>
      <w:r w:rsidRPr="005A64BC">
        <w:rPr>
          <w:i/>
          <w:color w:val="7F7F7F" w:themeColor="text1" w:themeTint="80"/>
          <w:lang w:val="en-US"/>
        </w:rPr>
        <w:t>to</w:t>
      </w:r>
      <w:r>
        <w:rPr>
          <w:i/>
          <w:color w:val="7F7F7F" w:themeColor="text1" w:themeTint="80"/>
          <w:lang w:val="en-US"/>
        </w:rPr>
        <w:t xml:space="preserve"> / impacts still</w:t>
      </w:r>
    </w:p>
  </w:comment>
  <w:comment w:id="6" w:author="Windows User" w:date="2024-10-26T17:27:00Z" w:initials="WU">
    <w:p w14:paraId="02EE8603" w14:textId="3702CE54" w:rsidR="00862A49" w:rsidRPr="00C17F96" w:rsidRDefault="00862A49">
      <w:pPr>
        <w:pStyle w:val="CommentText"/>
        <w:rPr>
          <w:lang w:val="en-US"/>
        </w:rPr>
      </w:pPr>
      <w:r>
        <w:rPr>
          <w:rStyle w:val="CommentReference"/>
        </w:rPr>
        <w:annotationRef/>
      </w:r>
      <w:r w:rsidRPr="00C17F96">
        <w:rPr>
          <w:rStyle w:val="HTMLCite"/>
          <w:lang w:val="en-US"/>
        </w:rPr>
        <w:t xml:space="preserve">Senholzi, Keith B.; Kubota, Jennifer T. (2016), </w:t>
      </w:r>
      <w:hyperlink r:id="rId1" w:history="1">
        <w:r w:rsidRPr="00C17F96">
          <w:rPr>
            <w:rStyle w:val="Hyperlink"/>
            <w:i/>
            <w:iCs/>
            <w:lang w:val="en-US"/>
          </w:rPr>
          <w:t>"The Neural Mechanisms of Prejudice Intervention"</w:t>
        </w:r>
      </w:hyperlink>
      <w:r w:rsidRPr="00C17F96">
        <w:rPr>
          <w:rStyle w:val="HTMLCite"/>
          <w:lang w:val="en-US"/>
        </w:rPr>
        <w:t xml:space="preserve">, Neuroimaging Personality, Social Cognition, and Character, Elsevier, pp. 337–354, </w:t>
      </w:r>
      <w:hyperlink r:id="rId2" w:tooltip="Doi (identifier)" w:history="1">
        <w:r w:rsidRPr="00C17F96">
          <w:rPr>
            <w:rStyle w:val="Hyperlink"/>
            <w:i/>
            <w:iCs/>
            <w:lang w:val="en-US"/>
          </w:rPr>
          <w:t>doi</w:t>
        </w:r>
      </w:hyperlink>
      <w:r w:rsidRPr="00C17F96">
        <w:rPr>
          <w:rStyle w:val="HTMLCite"/>
          <w:lang w:val="en-US"/>
        </w:rPr>
        <w:t>:</w:t>
      </w:r>
      <w:hyperlink r:id="rId3" w:history="1">
        <w:r w:rsidRPr="00C17F96">
          <w:rPr>
            <w:rStyle w:val="Hyperlink"/>
            <w:i/>
            <w:iCs/>
            <w:lang w:val="en-US"/>
          </w:rPr>
          <w:t>10.1016/b978-0-12-800935-2.00018-x</w:t>
        </w:r>
      </w:hyperlink>
      <w:r w:rsidRPr="00C17F96">
        <w:rPr>
          <w:rStyle w:val="HTMLCite"/>
          <w:lang w:val="en-US"/>
        </w:rPr>
        <w:t xml:space="preserve">, </w:t>
      </w:r>
      <w:hyperlink r:id="rId4" w:tooltip="ISBN (identifier)" w:history="1">
        <w:r w:rsidRPr="00C17F96">
          <w:rPr>
            <w:rStyle w:val="Hyperlink"/>
            <w:i/>
            <w:iCs/>
            <w:lang w:val="en-US"/>
          </w:rPr>
          <w:t>ISBN</w:t>
        </w:r>
      </w:hyperlink>
      <w:r w:rsidRPr="00C17F96">
        <w:rPr>
          <w:rStyle w:val="HTMLCite"/>
          <w:lang w:val="en-US"/>
        </w:rPr>
        <w:t> </w:t>
      </w:r>
      <w:hyperlink r:id="rId5" w:tooltip="Special:BookSources/978-0-12-800935-2" w:history="1">
        <w:r w:rsidRPr="00C17F96">
          <w:rPr>
            <w:rStyle w:val="Hyperlink"/>
            <w:i/>
            <w:iCs/>
            <w:lang w:val="en-US"/>
          </w:rPr>
          <w:t>978-0-12-800935-2</w:t>
        </w:r>
      </w:hyperlink>
      <w:r w:rsidRPr="00C17F96">
        <w:rPr>
          <w:rStyle w:val="reference-accessdate"/>
          <w:i/>
          <w:iCs/>
          <w:lang w:val="en-US"/>
        </w:rPr>
        <w:t xml:space="preserve">, retrieved </w:t>
      </w:r>
      <w:r w:rsidRPr="00C17F96">
        <w:rPr>
          <w:rStyle w:val="nowrap"/>
          <w:i/>
          <w:iCs/>
          <w:lang w:val="en-US"/>
        </w:rPr>
        <w:t>2020-12-07</w:t>
      </w:r>
    </w:p>
  </w:comment>
  <w:comment w:id="7" w:author="Windows User" w:date="2024-10-26T17:27:00Z" w:initials="WU">
    <w:p w14:paraId="741CD540" w14:textId="77777777" w:rsidR="00862A49" w:rsidRPr="00D80F76" w:rsidRDefault="00862A49" w:rsidP="00C17F96">
      <w:pPr>
        <w:rPr>
          <w:rFonts w:ascii="Times New Roman" w:eastAsia="Times New Roman" w:hAnsi="Times New Roman" w:cs="Times New Roman"/>
          <w:sz w:val="24"/>
          <w:szCs w:val="24"/>
          <w:lang w:val="en-US" w:eastAsia="de-DE"/>
        </w:rPr>
      </w:pPr>
      <w:r>
        <w:rPr>
          <w:rStyle w:val="CommentReference"/>
        </w:rPr>
        <w:annotationRef/>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Corenblum, B.; Meissner, Christian A. (March 2006). </w:t>
      </w:r>
      <w:hyperlink r:id="rId6" w:history="1">
        <w:r w:rsidRPr="00C17F96">
          <w:rPr>
            <w:rFonts w:ascii="Times New Roman" w:eastAsia="Times New Roman" w:hAnsi="Times New Roman" w:cs="Times New Roman"/>
            <w:i/>
            <w:iCs/>
            <w:color w:val="0000FF"/>
            <w:sz w:val="24"/>
            <w:szCs w:val="24"/>
            <w:u w:val="single"/>
            <w:lang w:val="en-US" w:eastAsia="de-DE"/>
          </w:rPr>
          <w:t>"Recognition of faces of ingroup and outgroup children and adults"</w:t>
        </w:r>
      </w:hyperlink>
      <w:r w:rsidRPr="00C17F96">
        <w:rPr>
          <w:rFonts w:ascii="Times New Roman" w:eastAsia="Times New Roman" w:hAnsi="Times New Roman" w:cs="Times New Roman"/>
          <w:i/>
          <w:iCs/>
          <w:sz w:val="24"/>
          <w:szCs w:val="24"/>
          <w:lang w:val="en-US" w:eastAsia="de-DE"/>
        </w:rPr>
        <w:t xml:space="preserve">. </w:t>
      </w:r>
      <w:r w:rsidRPr="00D80F76">
        <w:rPr>
          <w:rFonts w:ascii="Times New Roman" w:eastAsia="Times New Roman" w:hAnsi="Times New Roman" w:cs="Times New Roman"/>
          <w:i/>
          <w:iCs/>
          <w:sz w:val="24"/>
          <w:szCs w:val="24"/>
          <w:lang w:val="en-US" w:eastAsia="de-DE"/>
        </w:rPr>
        <w:t xml:space="preserve">Journal of Experimental Child Psychology. </w:t>
      </w:r>
      <w:r w:rsidRPr="00D80F76">
        <w:rPr>
          <w:rFonts w:ascii="Times New Roman" w:eastAsia="Times New Roman" w:hAnsi="Times New Roman" w:cs="Times New Roman"/>
          <w:b/>
          <w:bCs/>
          <w:i/>
          <w:iCs/>
          <w:sz w:val="24"/>
          <w:szCs w:val="24"/>
          <w:lang w:val="en-US" w:eastAsia="de-DE"/>
        </w:rPr>
        <w:t>93</w:t>
      </w:r>
      <w:r w:rsidRPr="00D80F76">
        <w:rPr>
          <w:rFonts w:ascii="Times New Roman" w:eastAsia="Times New Roman" w:hAnsi="Times New Roman" w:cs="Times New Roman"/>
          <w:i/>
          <w:iCs/>
          <w:sz w:val="24"/>
          <w:szCs w:val="24"/>
          <w:lang w:val="en-US" w:eastAsia="de-DE"/>
        </w:rPr>
        <w:t xml:space="preserve"> (3): 187–206. </w:t>
      </w:r>
      <w:hyperlink r:id="rId7" w:tooltip="Doi (identifier)" w:history="1">
        <w:r w:rsidRPr="00D80F76">
          <w:rPr>
            <w:rFonts w:ascii="Times New Roman" w:eastAsia="Times New Roman" w:hAnsi="Times New Roman" w:cs="Times New Roman"/>
            <w:i/>
            <w:iCs/>
            <w:color w:val="0000FF"/>
            <w:sz w:val="24"/>
            <w:szCs w:val="24"/>
            <w:u w:val="single"/>
            <w:lang w:val="en-US" w:eastAsia="de-DE"/>
          </w:rPr>
          <w:t>doi</w:t>
        </w:r>
      </w:hyperlink>
      <w:r w:rsidRPr="00D80F76">
        <w:rPr>
          <w:rFonts w:ascii="Times New Roman" w:eastAsia="Times New Roman" w:hAnsi="Times New Roman" w:cs="Times New Roman"/>
          <w:i/>
          <w:iCs/>
          <w:sz w:val="24"/>
          <w:szCs w:val="24"/>
          <w:lang w:val="en-US" w:eastAsia="de-DE"/>
        </w:rPr>
        <w:t>:</w:t>
      </w:r>
      <w:hyperlink r:id="rId8" w:history="1">
        <w:r w:rsidRPr="00D80F76">
          <w:rPr>
            <w:rFonts w:ascii="Times New Roman" w:eastAsia="Times New Roman" w:hAnsi="Times New Roman" w:cs="Times New Roman"/>
            <w:i/>
            <w:iCs/>
            <w:color w:val="0000FF"/>
            <w:sz w:val="24"/>
            <w:szCs w:val="24"/>
            <w:u w:val="single"/>
            <w:lang w:val="en-US" w:eastAsia="de-DE"/>
          </w:rPr>
          <w:t>10.1016/j.jecp.2005.09.001</w:t>
        </w:r>
      </w:hyperlink>
      <w:r w:rsidRPr="00D80F76">
        <w:rPr>
          <w:rFonts w:ascii="Times New Roman" w:eastAsia="Times New Roman" w:hAnsi="Times New Roman" w:cs="Times New Roman"/>
          <w:i/>
          <w:iCs/>
          <w:sz w:val="24"/>
          <w:szCs w:val="24"/>
          <w:lang w:val="en-US" w:eastAsia="de-DE"/>
        </w:rPr>
        <w:t xml:space="preserve">. </w:t>
      </w:r>
      <w:hyperlink r:id="rId9" w:tooltip="PMID (identifier)" w:history="1">
        <w:r w:rsidRPr="00D80F76">
          <w:rPr>
            <w:rFonts w:ascii="Times New Roman" w:eastAsia="Times New Roman" w:hAnsi="Times New Roman" w:cs="Times New Roman"/>
            <w:i/>
            <w:iCs/>
            <w:color w:val="0000FF"/>
            <w:sz w:val="24"/>
            <w:szCs w:val="24"/>
            <w:u w:val="single"/>
            <w:lang w:val="en-US" w:eastAsia="de-DE"/>
          </w:rPr>
          <w:t>PMID</w:t>
        </w:r>
      </w:hyperlink>
      <w:r w:rsidRPr="00D80F76">
        <w:rPr>
          <w:rFonts w:ascii="Times New Roman" w:eastAsia="Times New Roman" w:hAnsi="Times New Roman" w:cs="Times New Roman"/>
          <w:i/>
          <w:iCs/>
          <w:sz w:val="24"/>
          <w:szCs w:val="24"/>
          <w:lang w:val="en-US" w:eastAsia="de-DE"/>
        </w:rPr>
        <w:t> </w:t>
      </w:r>
      <w:hyperlink r:id="rId10" w:history="1">
        <w:r w:rsidRPr="00D80F76">
          <w:rPr>
            <w:rFonts w:ascii="Times New Roman" w:eastAsia="Times New Roman" w:hAnsi="Times New Roman" w:cs="Times New Roman"/>
            <w:i/>
            <w:iCs/>
            <w:color w:val="0000FF"/>
            <w:sz w:val="24"/>
            <w:szCs w:val="24"/>
            <w:u w:val="single"/>
            <w:lang w:val="en-US" w:eastAsia="de-DE"/>
          </w:rPr>
          <w:t>16243349</w:t>
        </w:r>
      </w:hyperlink>
      <w:r w:rsidRPr="00D80F76">
        <w:rPr>
          <w:rFonts w:ascii="Times New Roman" w:eastAsia="Times New Roman" w:hAnsi="Times New Roman" w:cs="Times New Roman"/>
          <w:i/>
          <w:iCs/>
          <w:sz w:val="24"/>
          <w:szCs w:val="24"/>
          <w:lang w:val="en-US" w:eastAsia="de-DE"/>
        </w:rPr>
        <w:t>.</w:t>
      </w:r>
      <w:r w:rsidRPr="00D80F76">
        <w:rPr>
          <w:rFonts w:ascii="Times New Roman" w:eastAsia="Times New Roman" w:hAnsi="Times New Roman" w:cs="Times New Roman"/>
          <w:sz w:val="24"/>
          <w:szCs w:val="24"/>
          <w:lang w:val="en-US" w:eastAsia="de-DE"/>
        </w:rPr>
        <w:t xml:space="preserve"> </w:t>
      </w:r>
    </w:p>
    <w:p w14:paraId="4AADAC01" w14:textId="112DDE61" w:rsidR="00862A49" w:rsidRPr="00C17F96" w:rsidRDefault="00862A49" w:rsidP="00C17F96">
      <w:pPr>
        <w:pStyle w:val="CommentText"/>
        <w:rPr>
          <w:lang w:val="en-US"/>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Golby, Alexandra J.; Gabrieli, John D. E.; Chiao, Joan Y.; Eberhardt, Jennifer L. (August 2001). </w:t>
      </w:r>
      <w:hyperlink r:id="rId11" w:history="1">
        <w:r w:rsidRPr="00C17F96">
          <w:rPr>
            <w:rFonts w:ascii="Times New Roman" w:eastAsia="Times New Roman" w:hAnsi="Times New Roman" w:cs="Times New Roman"/>
            <w:i/>
            <w:iCs/>
            <w:color w:val="0000FF"/>
            <w:sz w:val="24"/>
            <w:szCs w:val="24"/>
            <w:u w:val="single"/>
            <w:lang w:val="en-US" w:eastAsia="de-DE"/>
          </w:rPr>
          <w:t>"Differential responses in the fusiform region to same-race and other-race faces"</w:t>
        </w:r>
      </w:hyperlink>
      <w:r w:rsidRPr="00C17F96">
        <w:rPr>
          <w:rFonts w:ascii="Times New Roman" w:eastAsia="Times New Roman" w:hAnsi="Times New Roman" w:cs="Times New Roman"/>
          <w:i/>
          <w:iCs/>
          <w:sz w:val="24"/>
          <w:szCs w:val="24"/>
          <w:lang w:val="en-US" w:eastAsia="de-DE"/>
        </w:rPr>
        <w:t xml:space="preserve">. Nature Neuroscience. </w:t>
      </w:r>
      <w:r w:rsidRPr="00C17F96">
        <w:rPr>
          <w:rFonts w:ascii="Times New Roman" w:eastAsia="Times New Roman" w:hAnsi="Times New Roman" w:cs="Times New Roman"/>
          <w:b/>
          <w:bCs/>
          <w:i/>
          <w:iCs/>
          <w:sz w:val="24"/>
          <w:szCs w:val="24"/>
          <w:lang w:val="en-US" w:eastAsia="de-DE"/>
        </w:rPr>
        <w:t>4</w:t>
      </w:r>
      <w:r w:rsidRPr="00C17F96">
        <w:rPr>
          <w:rFonts w:ascii="Times New Roman" w:eastAsia="Times New Roman" w:hAnsi="Times New Roman" w:cs="Times New Roman"/>
          <w:i/>
          <w:iCs/>
          <w:sz w:val="24"/>
          <w:szCs w:val="24"/>
          <w:lang w:val="en-US" w:eastAsia="de-DE"/>
        </w:rPr>
        <w:t xml:space="preserve"> (8): 845–850. </w:t>
      </w:r>
      <w:hyperlink r:id="rId12"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13" w:history="1">
        <w:r w:rsidRPr="00C17F96">
          <w:rPr>
            <w:rFonts w:ascii="Times New Roman" w:eastAsia="Times New Roman" w:hAnsi="Times New Roman" w:cs="Times New Roman"/>
            <w:i/>
            <w:iCs/>
            <w:color w:val="0000FF"/>
            <w:sz w:val="24"/>
            <w:szCs w:val="24"/>
            <w:u w:val="single"/>
            <w:lang w:val="en-US" w:eastAsia="de-DE"/>
          </w:rPr>
          <w:t>10.1038/90565</w:t>
        </w:r>
      </w:hyperlink>
      <w:r w:rsidRPr="00C17F96">
        <w:rPr>
          <w:rFonts w:ascii="Times New Roman" w:eastAsia="Times New Roman" w:hAnsi="Times New Roman" w:cs="Times New Roman"/>
          <w:i/>
          <w:iCs/>
          <w:sz w:val="24"/>
          <w:szCs w:val="24"/>
          <w:lang w:val="en-US" w:eastAsia="de-DE"/>
        </w:rPr>
        <w:t xml:space="preserve">. </w:t>
      </w:r>
      <w:hyperlink r:id="rId14"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15" w:history="1">
        <w:r w:rsidRPr="00C17F96">
          <w:rPr>
            <w:rFonts w:ascii="Times New Roman" w:eastAsia="Times New Roman" w:hAnsi="Times New Roman" w:cs="Times New Roman"/>
            <w:i/>
            <w:iCs/>
            <w:color w:val="0000FF"/>
            <w:sz w:val="24"/>
            <w:szCs w:val="24"/>
            <w:u w:val="single"/>
            <w:lang w:val="en-US" w:eastAsia="de-DE"/>
          </w:rPr>
          <w:t>1097-6256</w:t>
        </w:r>
      </w:hyperlink>
      <w:r w:rsidRPr="00C17F96">
        <w:rPr>
          <w:rFonts w:ascii="Times New Roman" w:eastAsia="Times New Roman" w:hAnsi="Times New Roman" w:cs="Times New Roman"/>
          <w:i/>
          <w:iCs/>
          <w:sz w:val="24"/>
          <w:szCs w:val="24"/>
          <w:lang w:val="en-US" w:eastAsia="de-DE"/>
        </w:rPr>
        <w:t xml:space="preserve">. </w:t>
      </w:r>
      <w:hyperlink r:id="rId16" w:tooltip="PMID (identifier)" w:history="1">
        <w:r w:rsidRPr="00C17F96">
          <w:rPr>
            <w:rFonts w:ascii="Times New Roman" w:eastAsia="Times New Roman" w:hAnsi="Times New Roman" w:cs="Times New Roman"/>
            <w:i/>
            <w:iCs/>
            <w:color w:val="0000FF"/>
            <w:sz w:val="24"/>
            <w:szCs w:val="24"/>
            <w:u w:val="single"/>
            <w:lang w:val="en-US" w:eastAsia="de-DE"/>
          </w:rPr>
          <w:t>PMID</w:t>
        </w:r>
      </w:hyperlink>
      <w:r w:rsidRPr="00C17F96">
        <w:rPr>
          <w:rFonts w:ascii="Times New Roman" w:eastAsia="Times New Roman" w:hAnsi="Times New Roman" w:cs="Times New Roman"/>
          <w:i/>
          <w:iCs/>
          <w:sz w:val="24"/>
          <w:szCs w:val="24"/>
          <w:lang w:val="en-US" w:eastAsia="de-DE"/>
        </w:rPr>
        <w:t> </w:t>
      </w:r>
      <w:hyperlink r:id="rId17" w:history="1">
        <w:r w:rsidRPr="00C17F96">
          <w:rPr>
            <w:rFonts w:ascii="Times New Roman" w:eastAsia="Times New Roman" w:hAnsi="Times New Roman" w:cs="Times New Roman"/>
            <w:i/>
            <w:iCs/>
            <w:color w:val="0000FF"/>
            <w:sz w:val="24"/>
            <w:szCs w:val="24"/>
            <w:u w:val="single"/>
            <w:lang w:val="en-US" w:eastAsia="de-DE"/>
          </w:rPr>
          <w:t>11477432</w:t>
        </w:r>
      </w:hyperlink>
      <w:r w:rsidRPr="00C17F96">
        <w:rPr>
          <w:rFonts w:ascii="Times New Roman" w:eastAsia="Times New Roman" w:hAnsi="Times New Roman" w:cs="Times New Roman"/>
          <w:i/>
          <w:iCs/>
          <w:sz w:val="24"/>
          <w:szCs w:val="24"/>
          <w:lang w:val="en-US" w:eastAsia="de-DE"/>
        </w:rPr>
        <w:t xml:space="preserve">. </w:t>
      </w:r>
      <w:hyperlink r:id="rId18" w:tooltip="S2CID (identifier)" w:history="1">
        <w:r w:rsidRPr="00C17F96">
          <w:rPr>
            <w:rFonts w:ascii="Times New Roman" w:eastAsia="Times New Roman" w:hAnsi="Times New Roman" w:cs="Times New Roman"/>
            <w:i/>
            <w:iCs/>
            <w:color w:val="0000FF"/>
            <w:sz w:val="24"/>
            <w:szCs w:val="24"/>
            <w:u w:val="single"/>
            <w:lang w:val="en-US" w:eastAsia="de-DE"/>
          </w:rPr>
          <w:t>S2CID</w:t>
        </w:r>
      </w:hyperlink>
      <w:r w:rsidRPr="00C17F96">
        <w:rPr>
          <w:rFonts w:ascii="Times New Roman" w:eastAsia="Times New Roman" w:hAnsi="Times New Roman" w:cs="Times New Roman"/>
          <w:i/>
          <w:iCs/>
          <w:sz w:val="24"/>
          <w:szCs w:val="24"/>
          <w:lang w:val="en-US" w:eastAsia="de-DE"/>
        </w:rPr>
        <w:t> </w:t>
      </w:r>
      <w:hyperlink r:id="rId19" w:history="1">
        <w:r w:rsidRPr="00C17F96">
          <w:rPr>
            <w:rFonts w:ascii="Times New Roman" w:eastAsia="Times New Roman" w:hAnsi="Times New Roman" w:cs="Times New Roman"/>
            <w:i/>
            <w:iCs/>
            <w:color w:val="0000FF"/>
            <w:sz w:val="24"/>
            <w:szCs w:val="24"/>
            <w:u w:val="single"/>
            <w:lang w:val="en-US" w:eastAsia="de-DE"/>
          </w:rPr>
          <w:t>16699355</w:t>
        </w:r>
      </w:hyperlink>
      <w:r w:rsidRPr="00C17F96">
        <w:rPr>
          <w:rFonts w:ascii="Times New Roman" w:eastAsia="Times New Roman" w:hAnsi="Times New Roman" w:cs="Times New Roman"/>
          <w:i/>
          <w:iCs/>
          <w:sz w:val="24"/>
          <w:szCs w:val="24"/>
          <w:lang w:val="en-US" w:eastAsia="de-DE"/>
        </w:rPr>
        <w:t>.</w:t>
      </w:r>
    </w:p>
  </w:comment>
  <w:comment w:id="8" w:author="Windows User" w:date="2024-10-26T17:29:00Z" w:initials="WU">
    <w:p w14:paraId="6205894E" w14:textId="77777777" w:rsidR="00862A49" w:rsidRPr="00C17F96" w:rsidRDefault="00862A49" w:rsidP="00C17F96">
      <w:pPr>
        <w:rPr>
          <w:rFonts w:ascii="Times New Roman" w:eastAsia="Times New Roman" w:hAnsi="Times New Roman" w:cs="Times New Roman"/>
          <w:sz w:val="24"/>
          <w:szCs w:val="24"/>
          <w:lang w:val="en-US" w:eastAsia="de-DE"/>
        </w:rPr>
      </w:pPr>
      <w:r>
        <w:rPr>
          <w:rStyle w:val="CommentReference"/>
        </w:rPr>
        <w:annotationRef/>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Young, Steven G.; Hugenberg, Kurt (2011-05-31). </w:t>
      </w:r>
      <w:hyperlink r:id="rId20" w:history="1">
        <w:r w:rsidRPr="00C17F96">
          <w:rPr>
            <w:rFonts w:ascii="Times New Roman" w:eastAsia="Times New Roman" w:hAnsi="Times New Roman" w:cs="Times New Roman"/>
            <w:i/>
            <w:iCs/>
            <w:color w:val="0000FF"/>
            <w:sz w:val="24"/>
            <w:szCs w:val="24"/>
            <w:u w:val="single"/>
            <w:lang w:val="en-US" w:eastAsia="de-DE"/>
          </w:rPr>
          <w:t>"Individuation Motivation and Face Experience Can Operate Jointly to Produce the Own-Race Bias"</w:t>
        </w:r>
      </w:hyperlink>
      <w:r w:rsidRPr="00C17F96">
        <w:rPr>
          <w:rFonts w:ascii="Times New Roman" w:eastAsia="Times New Roman" w:hAnsi="Times New Roman" w:cs="Times New Roman"/>
          <w:i/>
          <w:iCs/>
          <w:sz w:val="24"/>
          <w:szCs w:val="24"/>
          <w:lang w:val="en-US" w:eastAsia="de-DE"/>
        </w:rPr>
        <w:t xml:space="preserve">. Social Psychological and Personality Science. </w:t>
      </w:r>
      <w:r w:rsidRPr="00C17F96">
        <w:rPr>
          <w:rFonts w:ascii="Times New Roman" w:eastAsia="Times New Roman" w:hAnsi="Times New Roman" w:cs="Times New Roman"/>
          <w:b/>
          <w:bCs/>
          <w:i/>
          <w:iCs/>
          <w:sz w:val="24"/>
          <w:szCs w:val="24"/>
          <w:lang w:val="en-US" w:eastAsia="de-DE"/>
        </w:rPr>
        <w:t>3</w:t>
      </w:r>
      <w:r w:rsidRPr="00C17F96">
        <w:rPr>
          <w:rFonts w:ascii="Times New Roman" w:eastAsia="Times New Roman" w:hAnsi="Times New Roman" w:cs="Times New Roman"/>
          <w:i/>
          <w:iCs/>
          <w:sz w:val="24"/>
          <w:szCs w:val="24"/>
          <w:lang w:val="en-US" w:eastAsia="de-DE"/>
        </w:rPr>
        <w:t xml:space="preserve"> (1): 80–87. </w:t>
      </w:r>
      <w:hyperlink r:id="rId21"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22" w:history="1">
        <w:r w:rsidRPr="00C17F96">
          <w:rPr>
            <w:rFonts w:ascii="Times New Roman" w:eastAsia="Times New Roman" w:hAnsi="Times New Roman" w:cs="Times New Roman"/>
            <w:i/>
            <w:iCs/>
            <w:color w:val="0000FF"/>
            <w:sz w:val="24"/>
            <w:szCs w:val="24"/>
            <w:u w:val="single"/>
            <w:lang w:val="en-US" w:eastAsia="de-DE"/>
          </w:rPr>
          <w:t>10.1177/1948550611409759</w:t>
        </w:r>
      </w:hyperlink>
      <w:r w:rsidRPr="00C17F96">
        <w:rPr>
          <w:rFonts w:ascii="Times New Roman" w:eastAsia="Times New Roman" w:hAnsi="Times New Roman" w:cs="Times New Roman"/>
          <w:i/>
          <w:iCs/>
          <w:sz w:val="24"/>
          <w:szCs w:val="24"/>
          <w:lang w:val="en-US" w:eastAsia="de-DE"/>
        </w:rPr>
        <w:t xml:space="preserve">. </w:t>
      </w:r>
      <w:hyperlink r:id="rId23"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24" w:history="1">
        <w:r w:rsidRPr="00C17F96">
          <w:rPr>
            <w:rFonts w:ascii="Times New Roman" w:eastAsia="Times New Roman" w:hAnsi="Times New Roman" w:cs="Times New Roman"/>
            <w:i/>
            <w:iCs/>
            <w:color w:val="0000FF"/>
            <w:sz w:val="24"/>
            <w:szCs w:val="24"/>
            <w:u w:val="single"/>
            <w:lang w:val="en-US" w:eastAsia="de-DE"/>
          </w:rPr>
          <w:t>1948-5506</w:t>
        </w:r>
      </w:hyperlink>
      <w:r w:rsidRPr="00C17F96">
        <w:rPr>
          <w:rFonts w:ascii="Times New Roman" w:eastAsia="Times New Roman" w:hAnsi="Times New Roman" w:cs="Times New Roman"/>
          <w:i/>
          <w:iCs/>
          <w:sz w:val="24"/>
          <w:szCs w:val="24"/>
          <w:lang w:val="en-US" w:eastAsia="de-DE"/>
        </w:rPr>
        <w:t xml:space="preserve">. </w:t>
      </w:r>
      <w:hyperlink r:id="rId25" w:tooltip="S2CID (identifier)" w:history="1">
        <w:r w:rsidRPr="00C17F96">
          <w:rPr>
            <w:rFonts w:ascii="Times New Roman" w:eastAsia="Times New Roman" w:hAnsi="Times New Roman" w:cs="Times New Roman"/>
            <w:i/>
            <w:iCs/>
            <w:color w:val="0000FF"/>
            <w:sz w:val="24"/>
            <w:szCs w:val="24"/>
            <w:u w:val="single"/>
            <w:lang w:val="en-US" w:eastAsia="de-DE"/>
          </w:rPr>
          <w:t>S2CID</w:t>
        </w:r>
      </w:hyperlink>
      <w:r w:rsidRPr="00C17F96">
        <w:rPr>
          <w:rFonts w:ascii="Times New Roman" w:eastAsia="Times New Roman" w:hAnsi="Times New Roman" w:cs="Times New Roman"/>
          <w:i/>
          <w:iCs/>
          <w:sz w:val="24"/>
          <w:szCs w:val="24"/>
          <w:lang w:val="en-US" w:eastAsia="de-DE"/>
        </w:rPr>
        <w:t> </w:t>
      </w:r>
      <w:hyperlink r:id="rId26" w:history="1">
        <w:r w:rsidRPr="00C17F96">
          <w:rPr>
            <w:rFonts w:ascii="Times New Roman" w:eastAsia="Times New Roman" w:hAnsi="Times New Roman" w:cs="Times New Roman"/>
            <w:i/>
            <w:iCs/>
            <w:color w:val="0000FF"/>
            <w:sz w:val="24"/>
            <w:szCs w:val="24"/>
            <w:u w:val="single"/>
            <w:lang w:val="en-US" w:eastAsia="de-DE"/>
          </w:rPr>
          <w:t>145427030</w:t>
        </w:r>
      </w:hyperlink>
      <w:r w:rsidRPr="00C17F96">
        <w:rPr>
          <w:rFonts w:ascii="Times New Roman" w:eastAsia="Times New Roman" w:hAnsi="Times New Roman" w:cs="Times New Roman"/>
          <w:i/>
          <w:iCs/>
          <w:sz w:val="24"/>
          <w:szCs w:val="24"/>
          <w:lang w:val="en-US" w:eastAsia="de-DE"/>
        </w:rPr>
        <w:t>.</w:t>
      </w:r>
      <w:r w:rsidRPr="00C17F96">
        <w:rPr>
          <w:rFonts w:ascii="Times New Roman" w:eastAsia="Times New Roman" w:hAnsi="Times New Roman" w:cs="Times New Roman"/>
          <w:sz w:val="24"/>
          <w:szCs w:val="24"/>
          <w:lang w:val="en-US" w:eastAsia="de-DE"/>
        </w:rPr>
        <w:t xml:space="preserve"> </w:t>
      </w:r>
    </w:p>
    <w:p w14:paraId="09716DAD" w14:textId="77777777" w:rsidR="00862A49" w:rsidRPr="00031073" w:rsidRDefault="00862A49" w:rsidP="00C17F96">
      <w:pPr>
        <w:spacing w:after="0" w:line="240" w:lineRule="auto"/>
        <w:rPr>
          <w:rFonts w:ascii="Times New Roman" w:eastAsia="Times New Roman" w:hAnsi="Times New Roman" w:cs="Times New Roman"/>
          <w:sz w:val="24"/>
          <w:szCs w:val="24"/>
          <w:lang w:val="en-US" w:eastAsia="de-DE"/>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Sangrigoli, Sandy; de Schonen, Scania (October 2004). </w:t>
      </w:r>
      <w:hyperlink r:id="rId27" w:history="1">
        <w:r w:rsidRPr="00C17F96">
          <w:rPr>
            <w:rFonts w:ascii="Times New Roman" w:eastAsia="Times New Roman" w:hAnsi="Times New Roman" w:cs="Times New Roman"/>
            <w:i/>
            <w:iCs/>
            <w:color w:val="0000FF"/>
            <w:sz w:val="24"/>
            <w:szCs w:val="24"/>
            <w:u w:val="single"/>
            <w:lang w:val="en-US" w:eastAsia="de-DE"/>
          </w:rPr>
          <w:t>"Recognition of own-race and other-race faces by three-month-old infants"</w:t>
        </w:r>
      </w:hyperlink>
      <w:r w:rsidRPr="00C17F96">
        <w:rPr>
          <w:rFonts w:ascii="Times New Roman" w:eastAsia="Times New Roman" w:hAnsi="Times New Roman" w:cs="Times New Roman"/>
          <w:i/>
          <w:iCs/>
          <w:sz w:val="24"/>
          <w:szCs w:val="24"/>
          <w:lang w:val="en-US" w:eastAsia="de-DE"/>
        </w:rPr>
        <w:t xml:space="preserve">. Journal of Child Psychology and Psychiatry. </w:t>
      </w:r>
      <w:r w:rsidRPr="00C17F96">
        <w:rPr>
          <w:rFonts w:ascii="Times New Roman" w:eastAsia="Times New Roman" w:hAnsi="Times New Roman" w:cs="Times New Roman"/>
          <w:b/>
          <w:bCs/>
          <w:i/>
          <w:iCs/>
          <w:sz w:val="24"/>
          <w:szCs w:val="24"/>
          <w:lang w:val="en-US" w:eastAsia="de-DE"/>
        </w:rPr>
        <w:t>45</w:t>
      </w:r>
      <w:r w:rsidRPr="00C17F96">
        <w:rPr>
          <w:rFonts w:ascii="Times New Roman" w:eastAsia="Times New Roman" w:hAnsi="Times New Roman" w:cs="Times New Roman"/>
          <w:i/>
          <w:iCs/>
          <w:sz w:val="24"/>
          <w:szCs w:val="24"/>
          <w:lang w:val="en-US" w:eastAsia="de-DE"/>
        </w:rPr>
        <w:t xml:space="preserve"> (7): 1219–1227. </w:t>
      </w:r>
      <w:hyperlink r:id="rId28"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29" w:history="1">
        <w:r w:rsidRPr="00C17F96">
          <w:rPr>
            <w:rFonts w:ascii="Times New Roman" w:eastAsia="Times New Roman" w:hAnsi="Times New Roman" w:cs="Times New Roman"/>
            <w:i/>
            <w:iCs/>
            <w:color w:val="0000FF"/>
            <w:sz w:val="24"/>
            <w:szCs w:val="24"/>
            <w:u w:val="single"/>
            <w:lang w:val="en-US" w:eastAsia="de-DE"/>
          </w:rPr>
          <w:t>10.1111/j.1469-7610.2004.00319.x</w:t>
        </w:r>
      </w:hyperlink>
      <w:r w:rsidRPr="00C17F96">
        <w:rPr>
          <w:rFonts w:ascii="Times New Roman" w:eastAsia="Times New Roman" w:hAnsi="Times New Roman" w:cs="Times New Roman"/>
          <w:i/>
          <w:iCs/>
          <w:sz w:val="24"/>
          <w:szCs w:val="24"/>
          <w:lang w:val="en-US" w:eastAsia="de-DE"/>
        </w:rPr>
        <w:t xml:space="preserve">. </w:t>
      </w:r>
      <w:hyperlink r:id="rId30"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31" w:history="1">
        <w:r w:rsidRPr="00C17F96">
          <w:rPr>
            <w:rFonts w:ascii="Times New Roman" w:eastAsia="Times New Roman" w:hAnsi="Times New Roman" w:cs="Times New Roman"/>
            <w:i/>
            <w:iCs/>
            <w:color w:val="0000FF"/>
            <w:sz w:val="24"/>
            <w:szCs w:val="24"/>
            <w:u w:val="single"/>
            <w:lang w:val="en-US" w:eastAsia="de-DE"/>
          </w:rPr>
          <w:t>0021-9630</w:t>
        </w:r>
      </w:hyperlink>
      <w:r w:rsidRPr="00C17F96">
        <w:rPr>
          <w:rFonts w:ascii="Times New Roman" w:eastAsia="Times New Roman" w:hAnsi="Times New Roman" w:cs="Times New Roman"/>
          <w:i/>
          <w:iCs/>
          <w:sz w:val="24"/>
          <w:szCs w:val="24"/>
          <w:lang w:val="en-US" w:eastAsia="de-DE"/>
        </w:rPr>
        <w:t xml:space="preserve">. </w:t>
      </w:r>
      <w:hyperlink r:id="rId32" w:tooltip="PMID (identifier)" w:history="1">
        <w:r w:rsidRPr="00031073">
          <w:rPr>
            <w:rFonts w:ascii="Times New Roman" w:eastAsia="Times New Roman" w:hAnsi="Times New Roman" w:cs="Times New Roman"/>
            <w:i/>
            <w:iCs/>
            <w:color w:val="0000FF"/>
            <w:sz w:val="24"/>
            <w:szCs w:val="24"/>
            <w:u w:val="single"/>
            <w:lang w:val="en-US" w:eastAsia="de-DE"/>
          </w:rPr>
          <w:t>PMID</w:t>
        </w:r>
      </w:hyperlink>
      <w:r w:rsidRPr="00031073">
        <w:rPr>
          <w:rFonts w:ascii="Times New Roman" w:eastAsia="Times New Roman" w:hAnsi="Times New Roman" w:cs="Times New Roman"/>
          <w:i/>
          <w:iCs/>
          <w:sz w:val="24"/>
          <w:szCs w:val="24"/>
          <w:lang w:val="en-US" w:eastAsia="de-DE"/>
        </w:rPr>
        <w:t> </w:t>
      </w:r>
      <w:hyperlink r:id="rId33" w:history="1">
        <w:r w:rsidRPr="00031073">
          <w:rPr>
            <w:rFonts w:ascii="Times New Roman" w:eastAsia="Times New Roman" w:hAnsi="Times New Roman" w:cs="Times New Roman"/>
            <w:i/>
            <w:iCs/>
            <w:color w:val="0000FF"/>
            <w:sz w:val="24"/>
            <w:szCs w:val="24"/>
            <w:u w:val="single"/>
            <w:lang w:val="en-US" w:eastAsia="de-DE"/>
          </w:rPr>
          <w:t>15335342</w:t>
        </w:r>
      </w:hyperlink>
      <w:r w:rsidRPr="00031073">
        <w:rPr>
          <w:rFonts w:ascii="Times New Roman" w:eastAsia="Times New Roman" w:hAnsi="Times New Roman" w:cs="Times New Roman"/>
          <w:i/>
          <w:iCs/>
          <w:sz w:val="24"/>
          <w:szCs w:val="24"/>
          <w:lang w:val="en-US" w:eastAsia="de-DE"/>
        </w:rPr>
        <w:t>.</w:t>
      </w:r>
      <w:r w:rsidRPr="00031073">
        <w:rPr>
          <w:rFonts w:ascii="Times New Roman" w:eastAsia="Times New Roman" w:hAnsi="Times New Roman" w:cs="Times New Roman"/>
          <w:sz w:val="24"/>
          <w:szCs w:val="24"/>
          <w:lang w:val="en-US" w:eastAsia="de-DE"/>
        </w:rPr>
        <w:t xml:space="preserve"> </w:t>
      </w:r>
    </w:p>
    <w:p w14:paraId="6085F0CB" w14:textId="5F892E62" w:rsidR="00862A49" w:rsidRPr="00C17F96" w:rsidRDefault="00862A49" w:rsidP="00C17F96">
      <w:pPr>
        <w:pStyle w:val="CommentText"/>
        <w:rPr>
          <w:lang w:val="en-US"/>
        </w:rPr>
      </w:pPr>
      <w:r w:rsidRPr="00C17F96">
        <w:rPr>
          <w:rFonts w:ascii="Times New Roman" w:eastAsia="Times New Roman" w:hAnsi="Symbol" w:cs="Times New Roman"/>
          <w:sz w:val="24"/>
          <w:szCs w:val="24"/>
          <w:lang w:eastAsia="de-DE"/>
        </w:rPr>
        <w:t></w:t>
      </w:r>
      <w:r w:rsidRPr="00C17F96">
        <w:rPr>
          <w:rFonts w:ascii="Times New Roman" w:eastAsia="Times New Roman" w:hAnsi="Times New Roman" w:cs="Times New Roman"/>
          <w:sz w:val="24"/>
          <w:szCs w:val="24"/>
          <w:lang w:val="en-US" w:eastAsia="de-DE"/>
        </w:rPr>
        <w:t xml:space="preserve">  </w:t>
      </w:r>
      <w:r w:rsidRPr="00C17F96">
        <w:rPr>
          <w:rFonts w:ascii="Times New Roman" w:eastAsia="Times New Roman" w:hAnsi="Times New Roman" w:cs="Times New Roman"/>
          <w:i/>
          <w:iCs/>
          <w:sz w:val="24"/>
          <w:szCs w:val="24"/>
          <w:lang w:val="en-US" w:eastAsia="de-DE"/>
        </w:rPr>
        <w:t xml:space="preserve">Ostrom, Thomas M.; Carpenter, Sandra L.; Sedikides, Constantine; Li, Fan (1993). </w:t>
      </w:r>
      <w:hyperlink r:id="rId34" w:history="1">
        <w:r w:rsidRPr="00C17F96">
          <w:rPr>
            <w:rFonts w:ascii="Times New Roman" w:eastAsia="Times New Roman" w:hAnsi="Times New Roman" w:cs="Times New Roman"/>
            <w:i/>
            <w:iCs/>
            <w:color w:val="0000FF"/>
            <w:sz w:val="24"/>
            <w:szCs w:val="24"/>
            <w:u w:val="single"/>
            <w:lang w:val="en-US" w:eastAsia="de-DE"/>
          </w:rPr>
          <w:t>"Differential processing of in-group and out-group information"</w:t>
        </w:r>
      </w:hyperlink>
      <w:r w:rsidRPr="00C17F96">
        <w:rPr>
          <w:rFonts w:ascii="Times New Roman" w:eastAsia="Times New Roman" w:hAnsi="Times New Roman" w:cs="Times New Roman"/>
          <w:i/>
          <w:iCs/>
          <w:sz w:val="24"/>
          <w:szCs w:val="24"/>
          <w:lang w:val="en-US" w:eastAsia="de-DE"/>
        </w:rPr>
        <w:t xml:space="preserve">. Journal of Personality and Social Psychology. </w:t>
      </w:r>
      <w:r w:rsidRPr="00C17F96">
        <w:rPr>
          <w:rFonts w:ascii="Times New Roman" w:eastAsia="Times New Roman" w:hAnsi="Times New Roman" w:cs="Times New Roman"/>
          <w:b/>
          <w:bCs/>
          <w:i/>
          <w:iCs/>
          <w:sz w:val="24"/>
          <w:szCs w:val="24"/>
          <w:lang w:val="en-US" w:eastAsia="de-DE"/>
        </w:rPr>
        <w:t>64</w:t>
      </w:r>
      <w:r w:rsidRPr="00C17F96">
        <w:rPr>
          <w:rFonts w:ascii="Times New Roman" w:eastAsia="Times New Roman" w:hAnsi="Times New Roman" w:cs="Times New Roman"/>
          <w:i/>
          <w:iCs/>
          <w:sz w:val="24"/>
          <w:szCs w:val="24"/>
          <w:lang w:val="en-US" w:eastAsia="de-DE"/>
        </w:rPr>
        <w:t xml:space="preserve"> (1): 21–34. </w:t>
      </w:r>
      <w:hyperlink r:id="rId35" w:tooltip="Doi (identifier)" w:history="1">
        <w:r w:rsidRPr="00C17F96">
          <w:rPr>
            <w:rFonts w:ascii="Times New Roman" w:eastAsia="Times New Roman" w:hAnsi="Times New Roman" w:cs="Times New Roman"/>
            <w:i/>
            <w:iCs/>
            <w:color w:val="0000FF"/>
            <w:sz w:val="24"/>
            <w:szCs w:val="24"/>
            <w:u w:val="single"/>
            <w:lang w:val="en-US" w:eastAsia="de-DE"/>
          </w:rPr>
          <w:t>doi</w:t>
        </w:r>
      </w:hyperlink>
      <w:r w:rsidRPr="00C17F96">
        <w:rPr>
          <w:rFonts w:ascii="Times New Roman" w:eastAsia="Times New Roman" w:hAnsi="Times New Roman" w:cs="Times New Roman"/>
          <w:i/>
          <w:iCs/>
          <w:sz w:val="24"/>
          <w:szCs w:val="24"/>
          <w:lang w:val="en-US" w:eastAsia="de-DE"/>
        </w:rPr>
        <w:t>:</w:t>
      </w:r>
      <w:hyperlink r:id="rId36" w:history="1">
        <w:r w:rsidRPr="00C17F96">
          <w:rPr>
            <w:rFonts w:ascii="Times New Roman" w:eastAsia="Times New Roman" w:hAnsi="Times New Roman" w:cs="Times New Roman"/>
            <w:i/>
            <w:iCs/>
            <w:color w:val="0000FF"/>
            <w:sz w:val="24"/>
            <w:szCs w:val="24"/>
            <w:u w:val="single"/>
            <w:lang w:val="en-US" w:eastAsia="de-DE"/>
          </w:rPr>
          <w:t>10.1037/0022-3514.64.1.21</w:t>
        </w:r>
      </w:hyperlink>
      <w:r w:rsidRPr="00C17F96">
        <w:rPr>
          <w:rFonts w:ascii="Times New Roman" w:eastAsia="Times New Roman" w:hAnsi="Times New Roman" w:cs="Times New Roman"/>
          <w:i/>
          <w:iCs/>
          <w:sz w:val="24"/>
          <w:szCs w:val="24"/>
          <w:lang w:val="en-US" w:eastAsia="de-DE"/>
        </w:rPr>
        <w:t xml:space="preserve">. </w:t>
      </w:r>
      <w:hyperlink r:id="rId37" w:tooltip="ISSN (identifier)" w:history="1">
        <w:r w:rsidRPr="00C17F96">
          <w:rPr>
            <w:rFonts w:ascii="Times New Roman" w:eastAsia="Times New Roman" w:hAnsi="Times New Roman" w:cs="Times New Roman"/>
            <w:i/>
            <w:iCs/>
            <w:color w:val="0000FF"/>
            <w:sz w:val="24"/>
            <w:szCs w:val="24"/>
            <w:u w:val="single"/>
            <w:lang w:val="en-US" w:eastAsia="de-DE"/>
          </w:rPr>
          <w:t>ISSN</w:t>
        </w:r>
      </w:hyperlink>
      <w:r w:rsidRPr="00C17F96">
        <w:rPr>
          <w:rFonts w:ascii="Times New Roman" w:eastAsia="Times New Roman" w:hAnsi="Times New Roman" w:cs="Times New Roman"/>
          <w:i/>
          <w:iCs/>
          <w:sz w:val="24"/>
          <w:szCs w:val="24"/>
          <w:lang w:val="en-US" w:eastAsia="de-DE"/>
        </w:rPr>
        <w:t> </w:t>
      </w:r>
      <w:hyperlink r:id="rId38" w:history="1">
        <w:r w:rsidRPr="00C17F96">
          <w:rPr>
            <w:rFonts w:ascii="Times New Roman" w:eastAsia="Times New Roman" w:hAnsi="Times New Roman" w:cs="Times New Roman"/>
            <w:i/>
            <w:iCs/>
            <w:color w:val="0000FF"/>
            <w:sz w:val="24"/>
            <w:szCs w:val="24"/>
            <w:u w:val="single"/>
            <w:lang w:val="en-US" w:eastAsia="de-DE"/>
          </w:rPr>
          <w:t>1939-1315</w:t>
        </w:r>
      </w:hyperlink>
      <w:r w:rsidRPr="00C17F96">
        <w:rPr>
          <w:rFonts w:ascii="Times New Roman" w:eastAsia="Times New Roman" w:hAnsi="Times New Roman" w:cs="Times New Roman"/>
          <w:i/>
          <w:iCs/>
          <w:sz w:val="24"/>
          <w:szCs w:val="24"/>
          <w:lang w:val="en-US" w:eastAsia="de-DE"/>
        </w:rPr>
        <w:t>.</w:t>
      </w:r>
    </w:p>
  </w:comment>
  <w:comment w:id="9" w:author="Windows User" w:date="2024-10-26T17:29:00Z" w:initials="WU">
    <w:p w14:paraId="7123A84A" w14:textId="4E7A0A97" w:rsidR="00862A49" w:rsidRPr="00D80F76" w:rsidRDefault="00862A49" w:rsidP="00C17F96">
      <w:pPr>
        <w:pStyle w:val="CommentText"/>
        <w:rPr>
          <w:lang w:val="en-US"/>
        </w:rPr>
      </w:pPr>
      <w:r>
        <w:rPr>
          <w:rStyle w:val="CommentReference"/>
        </w:rPr>
        <w:annotationRef/>
      </w:r>
      <w:r w:rsidRPr="00C17F96">
        <w:rPr>
          <w:rStyle w:val="HTMLCite"/>
          <w:lang w:val="en-US"/>
        </w:rPr>
        <w:t xml:space="preserve">Brosch, Tobias; Bar-David, Eyal; Phelps, Elizabeth A. (2013-01-08). </w:t>
      </w:r>
      <w:hyperlink r:id="rId39" w:history="1">
        <w:r w:rsidRPr="00C17F96">
          <w:rPr>
            <w:rStyle w:val="Hyperlink"/>
            <w:i/>
            <w:iCs/>
            <w:lang w:val="en-US"/>
          </w:rPr>
          <w:t>"Implicit Race Bias Decreases the Similarity of Neural Representations of Black and White Faces"</w:t>
        </w:r>
      </w:hyperlink>
      <w:r w:rsidRPr="00C17F96">
        <w:rPr>
          <w:rStyle w:val="HTMLCite"/>
          <w:lang w:val="en-US"/>
        </w:rPr>
        <w:t xml:space="preserve">. </w:t>
      </w:r>
      <w:r w:rsidRPr="00D80F76">
        <w:rPr>
          <w:rStyle w:val="HTMLCite"/>
          <w:lang w:val="en-US"/>
        </w:rPr>
        <w:t xml:space="preserve">Psychological Science. </w:t>
      </w:r>
      <w:r w:rsidRPr="00D80F76">
        <w:rPr>
          <w:rStyle w:val="HTMLCite"/>
          <w:b/>
          <w:bCs/>
          <w:lang w:val="en-US"/>
        </w:rPr>
        <w:t>24</w:t>
      </w:r>
      <w:r w:rsidRPr="00D80F76">
        <w:rPr>
          <w:rStyle w:val="HTMLCite"/>
          <w:lang w:val="en-US"/>
        </w:rPr>
        <w:t xml:space="preserve"> (2): 160–166. </w:t>
      </w:r>
      <w:hyperlink r:id="rId40" w:tooltip="Doi (identifier)" w:history="1">
        <w:r w:rsidRPr="00D80F76">
          <w:rPr>
            <w:rStyle w:val="Hyperlink"/>
            <w:i/>
            <w:iCs/>
            <w:lang w:val="en-US"/>
          </w:rPr>
          <w:t>doi</w:t>
        </w:r>
      </w:hyperlink>
      <w:r w:rsidRPr="00D80F76">
        <w:rPr>
          <w:rStyle w:val="HTMLCite"/>
          <w:lang w:val="en-US"/>
        </w:rPr>
        <w:t>:</w:t>
      </w:r>
      <w:hyperlink r:id="rId41" w:history="1">
        <w:r w:rsidRPr="00D80F76">
          <w:rPr>
            <w:rStyle w:val="Hyperlink"/>
            <w:i/>
            <w:iCs/>
            <w:lang w:val="en-US"/>
          </w:rPr>
          <w:t>10.1177/0956797612451465</w:t>
        </w:r>
      </w:hyperlink>
      <w:r w:rsidRPr="00D80F76">
        <w:rPr>
          <w:rStyle w:val="HTMLCite"/>
          <w:lang w:val="en-US"/>
        </w:rPr>
        <w:t>.</w:t>
      </w:r>
    </w:p>
  </w:comment>
  <w:comment w:id="10" w:author="Windows User" w:date="2024-10-28T16:58:00Z" w:initials="WU">
    <w:p w14:paraId="71C1B13C" w14:textId="77777777" w:rsidR="00862A49" w:rsidRPr="007B79A2" w:rsidRDefault="00862A49" w:rsidP="007B79A2">
      <w:pPr>
        <w:pStyle w:val="CommentText"/>
        <w:rPr>
          <w:lang w:val="en-US"/>
        </w:rPr>
      </w:pPr>
      <w:r>
        <w:rPr>
          <w:rStyle w:val="CommentReference"/>
        </w:rPr>
        <w:annotationRef/>
      </w:r>
      <w:r w:rsidRPr="007B79A2">
        <w:rPr>
          <w:lang w:val="en-US"/>
        </w:rPr>
        <w:t>Toward a neuroscience of natural behavior</w:t>
      </w:r>
    </w:p>
    <w:p w14:paraId="4A113AF2" w14:textId="05277077" w:rsidR="00862A49" w:rsidRDefault="00862A49" w:rsidP="007B79A2">
      <w:pPr>
        <w:pStyle w:val="CommentText"/>
        <w:rPr>
          <w:lang w:val="en-US"/>
        </w:rPr>
      </w:pPr>
      <w:r w:rsidRPr="007B79A2">
        <w:rPr>
          <w:lang w:val="en-US"/>
        </w:rPr>
        <w:t>Paul Cisek and Andrea M. Green</w:t>
      </w:r>
    </w:p>
    <w:p w14:paraId="55123841" w14:textId="73BE2BC2" w:rsidR="00862A49" w:rsidRPr="007B79A2" w:rsidRDefault="00862A49" w:rsidP="007B79A2">
      <w:pPr>
        <w:pStyle w:val="CommentText"/>
        <w:rPr>
          <w:lang w:val="en-US"/>
        </w:rPr>
      </w:pPr>
      <w:r>
        <w:rPr>
          <w:lang w:val="en-US"/>
        </w:rPr>
        <w:t>2024</w:t>
      </w:r>
    </w:p>
  </w:comment>
  <w:comment w:id="11" w:author="Windows User" w:date="2024-10-28T21:32:00Z" w:initials="WU">
    <w:p w14:paraId="3730C38A" w14:textId="6659BAE1" w:rsidR="00862A49" w:rsidRPr="00B21499" w:rsidRDefault="00862A49" w:rsidP="00B21499">
      <w:pPr>
        <w:autoSpaceDE w:val="0"/>
        <w:autoSpaceDN w:val="0"/>
        <w:adjustRightInd w:val="0"/>
        <w:spacing w:after="0" w:line="240" w:lineRule="auto"/>
        <w:rPr>
          <w:rFonts w:ascii="AdvTT82c4f4c4" w:hAnsi="AdvTT82c4f4c4" w:cs="AdvTT82c4f4c4"/>
          <w:color w:val="000000"/>
          <w:sz w:val="15"/>
          <w:szCs w:val="15"/>
          <w:lang w:val="en-US"/>
        </w:rPr>
      </w:pPr>
      <w:r>
        <w:rPr>
          <w:rStyle w:val="CommentReference"/>
        </w:rPr>
        <w:annotationRef/>
      </w:r>
      <w:r w:rsidRPr="00B21499">
        <w:rPr>
          <w:rFonts w:ascii="AdvTT82c4f4c4" w:hAnsi="AdvTT82c4f4c4" w:cs="AdvTT82c4f4c4"/>
          <w:color w:val="000000"/>
          <w:sz w:val="15"/>
          <w:szCs w:val="15"/>
          <w:lang w:val="en-US"/>
        </w:rPr>
        <w:t xml:space="preserve">Anpilov S, Shemesh Y, Benjamin A, Sztainberg Y, Richter-Levin A, Forkosh O: </w:t>
      </w:r>
      <w:r w:rsidRPr="00B21499">
        <w:rPr>
          <w:rFonts w:ascii="AdvTTf3919c9c.B" w:hAnsi="AdvTTf3919c9c.B" w:cs="AdvTTf3919c9c.B"/>
          <w:color w:val="000000"/>
          <w:sz w:val="15"/>
          <w:szCs w:val="15"/>
          <w:lang w:val="en-US"/>
        </w:rPr>
        <w:t>Group social dynamics in a semi-natural</w:t>
      </w:r>
      <w:r>
        <w:rPr>
          <w:rFonts w:ascii="AdvTTf3919c9c.B" w:hAnsi="AdvTTf3919c9c.B" w:cs="AdvTTf3919c9c.B"/>
          <w:color w:val="000000"/>
          <w:sz w:val="15"/>
          <w:szCs w:val="15"/>
          <w:lang w:val="en-US"/>
        </w:rPr>
        <w:t xml:space="preserve"> </w:t>
      </w:r>
      <w:r w:rsidRPr="00B21499">
        <w:rPr>
          <w:rFonts w:ascii="AdvTTf3919c9c.B" w:hAnsi="AdvTTf3919c9c.B" w:cs="AdvTTf3919c9c.B"/>
          <w:color w:val="000000"/>
          <w:sz w:val="15"/>
          <w:szCs w:val="15"/>
          <w:lang w:val="en-US"/>
        </w:rPr>
        <w:t>setup reveal the adaptive value of aggression</w:t>
      </w:r>
      <w:r w:rsidRPr="00B21499">
        <w:rPr>
          <w:rFonts w:ascii="AdvTT82c4f4c4" w:hAnsi="AdvTT82c4f4c4" w:cs="AdvTT82c4f4c4"/>
          <w:color w:val="000000"/>
          <w:sz w:val="15"/>
          <w:szCs w:val="15"/>
          <w:lang w:val="en-US"/>
        </w:rPr>
        <w:t xml:space="preserve">. </w:t>
      </w:r>
      <w:r w:rsidRPr="00B21499">
        <w:rPr>
          <w:rFonts w:ascii="AdvTTeeb42827.I" w:hAnsi="AdvTTeeb42827.I" w:cs="AdvTTeeb42827.I"/>
          <w:color w:val="000000"/>
          <w:sz w:val="15"/>
          <w:szCs w:val="15"/>
          <w:lang w:val="en-US"/>
        </w:rPr>
        <w:t xml:space="preserve">bioRxiv </w:t>
      </w:r>
      <w:r w:rsidRPr="00B21499">
        <w:rPr>
          <w:rFonts w:ascii="AdvTT82c4f4c4" w:hAnsi="AdvTT82c4f4c4" w:cs="AdvTT82c4f4c4"/>
          <w:color w:val="000000"/>
          <w:sz w:val="15"/>
          <w:szCs w:val="15"/>
          <w:lang w:val="en-US"/>
        </w:rPr>
        <w:t>2024,</w:t>
      </w:r>
    </w:p>
    <w:p w14:paraId="72256584" w14:textId="64CA4E30" w:rsidR="00862A49" w:rsidRPr="00240CEE" w:rsidRDefault="00862A49" w:rsidP="00B21499">
      <w:pPr>
        <w:pStyle w:val="CommentText"/>
        <w:rPr>
          <w:lang w:val="en-US"/>
        </w:rPr>
      </w:pPr>
      <w:r w:rsidRPr="00240CEE">
        <w:rPr>
          <w:rFonts w:ascii="AdvTT82c4f4c4" w:hAnsi="AdvTT82c4f4c4" w:cs="AdvTT82c4f4c4"/>
          <w:color w:val="2197D2"/>
          <w:sz w:val="15"/>
          <w:szCs w:val="15"/>
          <w:lang w:val="en-US"/>
        </w:rPr>
        <w:t>https://doi.org/10.1101/2024.04.25.591070</w:t>
      </w:r>
    </w:p>
  </w:comment>
  <w:comment w:id="12" w:author="Windows User" w:date="2024-10-01T15:02:00Z" w:initials="WU">
    <w:p w14:paraId="1C10831E" w14:textId="5C98A46C" w:rsidR="00862A49" w:rsidRPr="00785147" w:rsidRDefault="00862A49">
      <w:pPr>
        <w:pStyle w:val="CommentText"/>
        <w:rPr>
          <w:lang w:val="en-US"/>
        </w:rPr>
      </w:pPr>
      <w:r>
        <w:rPr>
          <w:rStyle w:val="CommentReference"/>
        </w:rPr>
        <w:annotationRef/>
      </w:r>
      <w:r w:rsidRPr="00785147">
        <w:rPr>
          <w:lang w:val="en-US"/>
        </w:rPr>
        <w:t>Tube in a and g</w:t>
      </w:r>
      <w:r>
        <w:rPr>
          <w:lang w:val="en-US"/>
        </w:rPr>
        <w:t xml:space="preserve"> should be of equal length </w:t>
      </w:r>
      <w:r w:rsidRPr="00785147">
        <w:rPr>
          <w:lang w:val="en-US"/>
        </w:rPr>
        <w:sym w:font="Wingdings" w:char="F04A"/>
      </w:r>
      <w:r>
        <w:rPr>
          <w:lang w:val="en-US"/>
        </w:rPr>
        <w:t>)</w:t>
      </w:r>
    </w:p>
  </w:comment>
  <w:comment w:id="14" w:author="Windows User" w:date="2024-10-01T11:37:00Z" w:initials="WU">
    <w:p w14:paraId="7E2A9567" w14:textId="42B29232" w:rsidR="00862A49" w:rsidRPr="00785147" w:rsidRDefault="00862A49">
      <w:pPr>
        <w:pStyle w:val="CommentText"/>
        <w:rPr>
          <w:lang w:val="en-US"/>
        </w:rPr>
      </w:pPr>
      <w:r>
        <w:rPr>
          <w:rStyle w:val="CommentReference"/>
        </w:rPr>
        <w:annotationRef/>
      </w:r>
    </w:p>
  </w:comment>
  <w:comment w:id="15" w:author="Windows User" w:date="2024-10-01T13:53:00Z" w:initials="WU">
    <w:p w14:paraId="71161AEA" w14:textId="3824A818" w:rsidR="00862A49" w:rsidRPr="00CB49F0" w:rsidRDefault="00862A49">
      <w:pPr>
        <w:pStyle w:val="CommentText"/>
        <w:rPr>
          <w:lang w:val="en-US"/>
        </w:rPr>
      </w:pPr>
      <w:r>
        <w:rPr>
          <w:rStyle w:val="CommentReference"/>
        </w:rPr>
        <w:annotationRef/>
      </w:r>
      <w:r w:rsidRPr="00CB49F0">
        <w:rPr>
          <w:lang w:val="en-US"/>
        </w:rPr>
        <w:t>Do</w:t>
      </w:r>
      <w:r>
        <w:rPr>
          <w:lang w:val="en-US"/>
        </w:rPr>
        <w:t xml:space="preserve"> we need to further that point? </w:t>
      </w:r>
    </w:p>
  </w:comment>
  <w:comment w:id="16" w:author="Windows User" w:date="2024-10-01T12:06:00Z" w:initials="WU">
    <w:p w14:paraId="0B316D95" w14:textId="2BB28630" w:rsidR="00862A49" w:rsidRPr="000F17FC" w:rsidRDefault="00862A49">
      <w:pPr>
        <w:pStyle w:val="CommentText"/>
        <w:rPr>
          <w:lang w:val="en-US"/>
        </w:rPr>
      </w:pPr>
      <w:r>
        <w:rPr>
          <w:rStyle w:val="CommentReference"/>
        </w:rPr>
        <w:annotationRef/>
      </w:r>
      <w:r w:rsidRPr="000F17FC">
        <w:rPr>
          <w:lang w:val="en-US"/>
        </w:rPr>
        <w:t>Transition to next paragraph</w:t>
      </w:r>
    </w:p>
  </w:comment>
  <w:comment w:id="17" w:author="Windows User" w:date="2024-10-01T12:23:00Z" w:initials="WU">
    <w:p w14:paraId="32EEEB7F" w14:textId="72326234" w:rsidR="00862A49" w:rsidRDefault="00862A49" w:rsidP="00596DDE">
      <w:pPr>
        <w:pStyle w:val="CommentText"/>
        <w:rPr>
          <w:lang w:val="en-US"/>
        </w:rPr>
      </w:pPr>
      <w:r>
        <w:rPr>
          <w:rStyle w:val="CommentReference"/>
        </w:rPr>
        <w:annotationRef/>
      </w:r>
      <w:r>
        <w:rPr>
          <w:lang w:val="en-US"/>
        </w:rPr>
        <w:t>…, as it also depends on other</w:t>
      </w:r>
      <w:r w:rsidRPr="000F17FC">
        <w:rPr>
          <w:lang w:val="en-US"/>
        </w:rPr>
        <w:t xml:space="preserve"> </w:t>
      </w:r>
      <w:r>
        <w:rPr>
          <w:lang w:val="en-US"/>
        </w:rPr>
        <w:t>factors.</w:t>
      </w:r>
    </w:p>
    <w:p w14:paraId="068EAA83" w14:textId="77777777" w:rsidR="00862A49" w:rsidRDefault="00862A49" w:rsidP="00596DDE">
      <w:pPr>
        <w:pStyle w:val="CommentText"/>
        <w:rPr>
          <w:lang w:val="en-US"/>
        </w:rPr>
      </w:pPr>
    </w:p>
    <w:p w14:paraId="7E4B0A52" w14:textId="11D07E6C" w:rsidR="00862A49" w:rsidRPr="000F17FC" w:rsidRDefault="00862A49" w:rsidP="00596DDE">
      <w:pPr>
        <w:pStyle w:val="CommentText"/>
        <w:rPr>
          <w:lang w:val="en-US"/>
        </w:rPr>
      </w:pPr>
      <w:r w:rsidRPr="000F17FC">
        <w:rPr>
          <w:lang w:val="en-US"/>
        </w:rPr>
        <w:t>Do</w:t>
      </w:r>
      <w:r>
        <w:rPr>
          <w:lang w:val="en-US"/>
        </w:rPr>
        <w:t xml:space="preserve"> we want to go into these factors? And can we? Or do we omit this point?</w:t>
      </w:r>
    </w:p>
  </w:comment>
  <w:comment w:id="18" w:author="Windows User" w:date="2024-10-01T09:42:00Z" w:initials="WU">
    <w:p w14:paraId="31670C3C" w14:textId="66F71F65" w:rsidR="00862A49" w:rsidRPr="001D5814" w:rsidRDefault="00862A49">
      <w:pPr>
        <w:pStyle w:val="CommentText"/>
        <w:rPr>
          <w:lang w:val="en-US"/>
        </w:rPr>
      </w:pPr>
      <w:r>
        <w:rPr>
          <w:rStyle w:val="CommentReference"/>
        </w:rPr>
        <w:annotationRef/>
      </w:r>
      <w:r w:rsidRPr="001D5814">
        <w:rPr>
          <w:lang w:val="en-US"/>
        </w:rPr>
        <w:t>We have to understand how w</w:t>
      </w:r>
      <w:r>
        <w:rPr>
          <w:lang w:val="en-US"/>
        </w:rPr>
        <w:t>e deal with it that in the other ms. we are not going into the interspersed mutants</w:t>
      </w:r>
    </w:p>
  </w:comment>
  <w:comment w:id="19" w:author="Windows User" w:date="2024-10-01T10:15:00Z" w:initials="WU">
    <w:p w14:paraId="1E5FE699" w14:textId="739090AA" w:rsidR="00862A49" w:rsidRPr="009716B4" w:rsidRDefault="00862A49">
      <w:pPr>
        <w:pStyle w:val="CommentText"/>
        <w:rPr>
          <w:lang w:val="en-US"/>
        </w:rPr>
      </w:pPr>
      <w:r>
        <w:rPr>
          <w:rStyle w:val="CommentReference"/>
        </w:rPr>
        <w:annotationRef/>
      </w:r>
      <w:r>
        <w:rPr>
          <w:lang w:val="en-US"/>
        </w:rPr>
        <w:t>It comes with impaired social stimulus processing and the inability to build stable social relations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B7B502" w15:done="0"/>
  <w15:commentEx w15:paraId="2CA65BD5" w15:done="0"/>
  <w15:commentEx w15:paraId="02EE8603" w15:done="0"/>
  <w15:commentEx w15:paraId="4AADAC01" w15:done="0"/>
  <w15:commentEx w15:paraId="6085F0CB" w15:done="0"/>
  <w15:commentEx w15:paraId="7123A84A" w15:done="0"/>
  <w15:commentEx w15:paraId="55123841" w15:done="0"/>
  <w15:commentEx w15:paraId="72256584" w15:done="0"/>
  <w15:commentEx w15:paraId="1C10831E" w15:done="0"/>
  <w15:commentEx w15:paraId="7E2A9567" w15:done="0"/>
  <w15:commentEx w15:paraId="71161AEA" w15:done="0"/>
  <w15:commentEx w15:paraId="0B316D95" w15:done="0"/>
  <w15:commentEx w15:paraId="7E4B0A52" w15:done="0"/>
  <w15:commentEx w15:paraId="31670C3C" w15:done="0"/>
  <w15:commentEx w15:paraId="1E5FE69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699C69" w14:textId="77777777" w:rsidR="00EB5374" w:rsidRDefault="00EB5374" w:rsidP="00201699">
      <w:pPr>
        <w:spacing w:after="0" w:line="240" w:lineRule="auto"/>
      </w:pPr>
      <w:r>
        <w:separator/>
      </w:r>
    </w:p>
  </w:endnote>
  <w:endnote w:type="continuationSeparator" w:id="0">
    <w:p w14:paraId="42A1F408" w14:textId="77777777" w:rsidR="00EB5374" w:rsidRDefault="00EB5374" w:rsidP="00201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dvTT82c4f4c4">
    <w:panose1 w:val="00000000000000000000"/>
    <w:charset w:val="00"/>
    <w:family w:val="swiss"/>
    <w:notTrueType/>
    <w:pitch w:val="default"/>
    <w:sig w:usb0="00000003" w:usb1="00000000" w:usb2="00000000" w:usb3="00000000" w:csb0="00000001" w:csb1="00000000"/>
  </w:font>
  <w:font w:name="AdvTTf3919c9c.B">
    <w:panose1 w:val="00000000000000000000"/>
    <w:charset w:val="00"/>
    <w:family w:val="swiss"/>
    <w:notTrueType/>
    <w:pitch w:val="default"/>
    <w:sig w:usb0="00000003" w:usb1="00000000" w:usb2="00000000" w:usb3="00000000" w:csb0="00000001" w:csb1="00000000"/>
  </w:font>
  <w:font w:name="AdvTTeeb42827.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160240"/>
      <w:docPartObj>
        <w:docPartGallery w:val="Page Numbers (Bottom of Page)"/>
        <w:docPartUnique/>
      </w:docPartObj>
    </w:sdtPr>
    <w:sdtContent>
      <w:p w14:paraId="5461227F" w14:textId="7BF3FA86" w:rsidR="00862A49" w:rsidRDefault="00862A49">
        <w:pPr>
          <w:pStyle w:val="Footer"/>
          <w:jc w:val="center"/>
        </w:pPr>
        <w:r>
          <w:fldChar w:fldCharType="begin"/>
        </w:r>
        <w:r>
          <w:instrText>PAGE   \* MERGEFORMAT</w:instrText>
        </w:r>
        <w:r>
          <w:fldChar w:fldCharType="separate"/>
        </w:r>
        <w:r w:rsidR="00B95636">
          <w:rPr>
            <w:noProof/>
          </w:rPr>
          <w:t>20</w:t>
        </w:r>
        <w:r>
          <w:fldChar w:fldCharType="end"/>
        </w:r>
      </w:p>
    </w:sdtContent>
  </w:sdt>
  <w:p w14:paraId="5A902F3C" w14:textId="77777777" w:rsidR="00862A49" w:rsidRDefault="00862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31174" w14:textId="77777777" w:rsidR="00EB5374" w:rsidRDefault="00EB5374" w:rsidP="00201699">
      <w:pPr>
        <w:spacing w:after="0" w:line="240" w:lineRule="auto"/>
      </w:pPr>
      <w:r>
        <w:separator/>
      </w:r>
    </w:p>
  </w:footnote>
  <w:footnote w:type="continuationSeparator" w:id="0">
    <w:p w14:paraId="1D858DE1" w14:textId="77777777" w:rsidR="00EB5374" w:rsidRDefault="00EB5374" w:rsidP="00201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A5A7A"/>
    <w:multiLevelType w:val="hybridMultilevel"/>
    <w:tmpl w:val="BAE0C280"/>
    <w:lvl w:ilvl="0" w:tplc="493E571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8E5A35"/>
    <w:multiLevelType w:val="hybridMultilevel"/>
    <w:tmpl w:val="A0C8942C"/>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18AF1C53"/>
    <w:multiLevelType w:val="hybridMultilevel"/>
    <w:tmpl w:val="134A4F52"/>
    <w:lvl w:ilvl="0" w:tplc="DC82F3B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D70325"/>
    <w:multiLevelType w:val="hybridMultilevel"/>
    <w:tmpl w:val="C674D1A4"/>
    <w:lvl w:ilvl="0" w:tplc="F0D4769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037D70"/>
    <w:multiLevelType w:val="hybridMultilevel"/>
    <w:tmpl w:val="AFE0A26A"/>
    <w:lvl w:ilvl="0" w:tplc="1D2A32E8">
      <w:start w:val="1"/>
      <w:numFmt w:val="decimal"/>
      <w:lvlText w:val="%1."/>
      <w:lvlJc w:val="left"/>
      <w:pPr>
        <w:ind w:left="360" w:hanging="360"/>
      </w:pPr>
      <w:rPr>
        <w:rFonts w:hint="default"/>
        <w:color w:val="auto"/>
      </w:rPr>
    </w:lvl>
    <w:lvl w:ilvl="1" w:tplc="67C0C7B8">
      <w:start w:val="1"/>
      <w:numFmt w:val="lowerLetter"/>
      <w:lvlText w:val="%2."/>
      <w:lvlJc w:val="left"/>
      <w:pPr>
        <w:ind w:left="1080" w:hanging="360"/>
      </w:pPr>
      <w:rPr>
        <w:color w:val="auto"/>
      </w:r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454E0831"/>
    <w:multiLevelType w:val="hybridMultilevel"/>
    <w:tmpl w:val="BCA47720"/>
    <w:lvl w:ilvl="0" w:tplc="04070019">
      <w:start w:val="1"/>
      <w:numFmt w:val="lowerLetter"/>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6DBD3FE1"/>
    <w:multiLevelType w:val="hybridMultilevel"/>
    <w:tmpl w:val="55341C10"/>
    <w:lvl w:ilvl="0" w:tplc="0407000F">
      <w:start w:val="1"/>
      <w:numFmt w:val="decimal"/>
      <w:lvlText w:val="%1."/>
      <w:lvlJc w:val="left"/>
      <w:pPr>
        <w:ind w:left="720" w:hanging="360"/>
      </w:pPr>
      <w:rPr>
        <w:rFonts w:hint="default"/>
      </w:rPr>
    </w:lvl>
    <w:lvl w:ilvl="1" w:tplc="D8827936">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15A6558"/>
    <w:multiLevelType w:val="hybridMultilevel"/>
    <w:tmpl w:val="A63CBF1A"/>
    <w:lvl w:ilvl="0" w:tplc="BC10614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7A545E2"/>
    <w:multiLevelType w:val="hybridMultilevel"/>
    <w:tmpl w:val="279E3D92"/>
    <w:lvl w:ilvl="0" w:tplc="DD50F67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B97127E"/>
    <w:multiLevelType w:val="hybridMultilevel"/>
    <w:tmpl w:val="54DE3CCE"/>
    <w:lvl w:ilvl="0" w:tplc="83420ACC">
      <w:start w:val="1"/>
      <w:numFmt w:val="decimal"/>
      <w:lvlText w:val="%1."/>
      <w:lvlJc w:val="left"/>
      <w:pPr>
        <w:ind w:left="360" w:hanging="360"/>
      </w:pPr>
      <w:rPr>
        <w:rFonts w:hint="default"/>
        <w:b/>
      </w:rPr>
    </w:lvl>
    <w:lvl w:ilvl="1" w:tplc="04070019">
      <w:start w:val="1"/>
      <w:numFmt w:val="lowerLetter"/>
      <w:lvlText w:val="%2."/>
      <w:lvlJc w:val="left"/>
      <w:pPr>
        <w:ind w:left="1080" w:hanging="360"/>
      </w:pPr>
    </w:lvl>
    <w:lvl w:ilvl="2" w:tplc="F672F9EC">
      <w:start w:val="1"/>
      <w:numFmt w:val="lowerRoman"/>
      <w:lvlText w:val="%3."/>
      <w:lvlJc w:val="right"/>
      <w:pPr>
        <w:ind w:left="1881" w:hanging="180"/>
      </w:pPr>
      <w:rPr>
        <w:color w:val="0070C0"/>
      </w:r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7FD72055"/>
    <w:multiLevelType w:val="hybridMultilevel"/>
    <w:tmpl w:val="5D8E7674"/>
    <w:lvl w:ilvl="0" w:tplc="BE9E2C94">
      <w:start w:val="1"/>
      <w:numFmt w:val="decimal"/>
      <w:lvlText w:val="%1."/>
      <w:lvlJc w:val="left"/>
      <w:pPr>
        <w:ind w:left="720" w:hanging="360"/>
      </w:pPr>
      <w:rPr>
        <w:rFonts w:hint="default"/>
        <w:b/>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3"/>
  </w:num>
  <w:num w:numId="5">
    <w:abstractNumId w:val="2"/>
  </w:num>
  <w:num w:numId="6">
    <w:abstractNumId w:val="8"/>
  </w:num>
  <w:num w:numId="7">
    <w:abstractNumId w:val="1"/>
  </w:num>
  <w:num w:numId="8">
    <w:abstractNumId w:val="6"/>
  </w:num>
  <w:num w:numId="9">
    <w:abstractNumId w:val="5"/>
  </w:num>
  <w:num w:numId="10">
    <w:abstractNumId w:val="4"/>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Windows Live" w15:userId="9a496ead79291c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6DF"/>
    <w:rsid w:val="000162F0"/>
    <w:rsid w:val="00026CD4"/>
    <w:rsid w:val="00031073"/>
    <w:rsid w:val="0003672B"/>
    <w:rsid w:val="00085E6F"/>
    <w:rsid w:val="00097B22"/>
    <w:rsid w:val="000B6F15"/>
    <w:rsid w:val="000B7425"/>
    <w:rsid w:val="000C10BF"/>
    <w:rsid w:val="000E1089"/>
    <w:rsid w:val="000E2894"/>
    <w:rsid w:val="000F0576"/>
    <w:rsid w:val="000F17FC"/>
    <w:rsid w:val="000F7BCA"/>
    <w:rsid w:val="00100674"/>
    <w:rsid w:val="00125FC3"/>
    <w:rsid w:val="001303BD"/>
    <w:rsid w:val="00135187"/>
    <w:rsid w:val="0015571E"/>
    <w:rsid w:val="00160D4F"/>
    <w:rsid w:val="0016379B"/>
    <w:rsid w:val="00164C6D"/>
    <w:rsid w:val="001A52E3"/>
    <w:rsid w:val="001B7D6C"/>
    <w:rsid w:val="001C71E5"/>
    <w:rsid w:val="001C7871"/>
    <w:rsid w:val="001D2F82"/>
    <w:rsid w:val="001D5814"/>
    <w:rsid w:val="001E3838"/>
    <w:rsid w:val="001E5354"/>
    <w:rsid w:val="001E6290"/>
    <w:rsid w:val="001F5EBD"/>
    <w:rsid w:val="00201699"/>
    <w:rsid w:val="00203C5C"/>
    <w:rsid w:val="00214C9B"/>
    <w:rsid w:val="00225BA7"/>
    <w:rsid w:val="0023064A"/>
    <w:rsid w:val="00240CEE"/>
    <w:rsid w:val="00257678"/>
    <w:rsid w:val="00262827"/>
    <w:rsid w:val="002A6C4C"/>
    <w:rsid w:val="002F7E9C"/>
    <w:rsid w:val="00316B6E"/>
    <w:rsid w:val="00346F2E"/>
    <w:rsid w:val="003516AF"/>
    <w:rsid w:val="00355427"/>
    <w:rsid w:val="00361C72"/>
    <w:rsid w:val="0036262C"/>
    <w:rsid w:val="00367E6B"/>
    <w:rsid w:val="00372354"/>
    <w:rsid w:val="00373D6D"/>
    <w:rsid w:val="003808C0"/>
    <w:rsid w:val="0038566B"/>
    <w:rsid w:val="00390B02"/>
    <w:rsid w:val="003974F9"/>
    <w:rsid w:val="003A124E"/>
    <w:rsid w:val="003C071E"/>
    <w:rsid w:val="003C603D"/>
    <w:rsid w:val="003D0138"/>
    <w:rsid w:val="003E14A6"/>
    <w:rsid w:val="003E77A0"/>
    <w:rsid w:val="003F5CEB"/>
    <w:rsid w:val="00414D34"/>
    <w:rsid w:val="00415B6B"/>
    <w:rsid w:val="004208F4"/>
    <w:rsid w:val="00427D85"/>
    <w:rsid w:val="00427E6A"/>
    <w:rsid w:val="004436DD"/>
    <w:rsid w:val="00445E0F"/>
    <w:rsid w:val="004512A6"/>
    <w:rsid w:val="00456765"/>
    <w:rsid w:val="004764C5"/>
    <w:rsid w:val="00481D62"/>
    <w:rsid w:val="004A0110"/>
    <w:rsid w:val="004B550B"/>
    <w:rsid w:val="004C0FD9"/>
    <w:rsid w:val="004F56D8"/>
    <w:rsid w:val="00507B80"/>
    <w:rsid w:val="00507F33"/>
    <w:rsid w:val="0051094F"/>
    <w:rsid w:val="00524EB4"/>
    <w:rsid w:val="00532404"/>
    <w:rsid w:val="00536EFB"/>
    <w:rsid w:val="00547C81"/>
    <w:rsid w:val="005657D1"/>
    <w:rsid w:val="0057261E"/>
    <w:rsid w:val="00596DDE"/>
    <w:rsid w:val="005A64BC"/>
    <w:rsid w:val="005D56F5"/>
    <w:rsid w:val="005E1860"/>
    <w:rsid w:val="00601553"/>
    <w:rsid w:val="00602E3F"/>
    <w:rsid w:val="006136D6"/>
    <w:rsid w:val="00641842"/>
    <w:rsid w:val="006431B4"/>
    <w:rsid w:val="00650231"/>
    <w:rsid w:val="00657FA6"/>
    <w:rsid w:val="00681187"/>
    <w:rsid w:val="00687241"/>
    <w:rsid w:val="006A5F6A"/>
    <w:rsid w:val="006B355B"/>
    <w:rsid w:val="006E088D"/>
    <w:rsid w:val="006F6A4C"/>
    <w:rsid w:val="007116DF"/>
    <w:rsid w:val="0072115D"/>
    <w:rsid w:val="00730BCC"/>
    <w:rsid w:val="007341BC"/>
    <w:rsid w:val="007367BB"/>
    <w:rsid w:val="00750D23"/>
    <w:rsid w:val="00757948"/>
    <w:rsid w:val="00773BEF"/>
    <w:rsid w:val="007772CF"/>
    <w:rsid w:val="00785147"/>
    <w:rsid w:val="007B79A2"/>
    <w:rsid w:val="007D2D2B"/>
    <w:rsid w:val="007D7C3C"/>
    <w:rsid w:val="007E4B6C"/>
    <w:rsid w:val="00824212"/>
    <w:rsid w:val="00825740"/>
    <w:rsid w:val="00836458"/>
    <w:rsid w:val="00847972"/>
    <w:rsid w:val="00847B86"/>
    <w:rsid w:val="00852698"/>
    <w:rsid w:val="00854B48"/>
    <w:rsid w:val="00862A49"/>
    <w:rsid w:val="00864AA6"/>
    <w:rsid w:val="00867EE6"/>
    <w:rsid w:val="008D6273"/>
    <w:rsid w:val="008F5E15"/>
    <w:rsid w:val="009120F1"/>
    <w:rsid w:val="009129FA"/>
    <w:rsid w:val="00915553"/>
    <w:rsid w:val="00923D37"/>
    <w:rsid w:val="00936E46"/>
    <w:rsid w:val="009716B4"/>
    <w:rsid w:val="009A65FF"/>
    <w:rsid w:val="009B1DC1"/>
    <w:rsid w:val="009B798C"/>
    <w:rsid w:val="009C1447"/>
    <w:rsid w:val="009C501F"/>
    <w:rsid w:val="009F3FE8"/>
    <w:rsid w:val="00A0290F"/>
    <w:rsid w:val="00A300B2"/>
    <w:rsid w:val="00A42126"/>
    <w:rsid w:val="00A633A7"/>
    <w:rsid w:val="00A7630C"/>
    <w:rsid w:val="00A945CD"/>
    <w:rsid w:val="00A94D55"/>
    <w:rsid w:val="00AA5674"/>
    <w:rsid w:val="00AB72F1"/>
    <w:rsid w:val="00AD48B5"/>
    <w:rsid w:val="00AE4A46"/>
    <w:rsid w:val="00B21499"/>
    <w:rsid w:val="00B46B81"/>
    <w:rsid w:val="00B474F2"/>
    <w:rsid w:val="00B65E5B"/>
    <w:rsid w:val="00B95636"/>
    <w:rsid w:val="00BA3F2A"/>
    <w:rsid w:val="00BD3CF6"/>
    <w:rsid w:val="00BD7887"/>
    <w:rsid w:val="00BF56EC"/>
    <w:rsid w:val="00C17F96"/>
    <w:rsid w:val="00C52136"/>
    <w:rsid w:val="00C726BC"/>
    <w:rsid w:val="00C72F55"/>
    <w:rsid w:val="00C82F96"/>
    <w:rsid w:val="00C83BE1"/>
    <w:rsid w:val="00CA672A"/>
    <w:rsid w:val="00CB49F0"/>
    <w:rsid w:val="00CB613A"/>
    <w:rsid w:val="00CE54B3"/>
    <w:rsid w:val="00D012B6"/>
    <w:rsid w:val="00D16DE0"/>
    <w:rsid w:val="00D20E06"/>
    <w:rsid w:val="00D2591E"/>
    <w:rsid w:val="00D327C7"/>
    <w:rsid w:val="00D456E5"/>
    <w:rsid w:val="00D46E7B"/>
    <w:rsid w:val="00D569C8"/>
    <w:rsid w:val="00D66DE1"/>
    <w:rsid w:val="00D71F5A"/>
    <w:rsid w:val="00D80F76"/>
    <w:rsid w:val="00DA0123"/>
    <w:rsid w:val="00DA1BF2"/>
    <w:rsid w:val="00E15F86"/>
    <w:rsid w:val="00E222D3"/>
    <w:rsid w:val="00E24D7F"/>
    <w:rsid w:val="00E3118A"/>
    <w:rsid w:val="00E36350"/>
    <w:rsid w:val="00E36997"/>
    <w:rsid w:val="00E36AEE"/>
    <w:rsid w:val="00E46AE6"/>
    <w:rsid w:val="00E6289F"/>
    <w:rsid w:val="00E6614F"/>
    <w:rsid w:val="00E80FA3"/>
    <w:rsid w:val="00E90201"/>
    <w:rsid w:val="00E93596"/>
    <w:rsid w:val="00EA120C"/>
    <w:rsid w:val="00EA7FC7"/>
    <w:rsid w:val="00EB5374"/>
    <w:rsid w:val="00F00F3F"/>
    <w:rsid w:val="00F0641D"/>
    <w:rsid w:val="00F11AA2"/>
    <w:rsid w:val="00F2581B"/>
    <w:rsid w:val="00F542E2"/>
    <w:rsid w:val="00F66EBA"/>
    <w:rsid w:val="00F80BEF"/>
    <w:rsid w:val="00F837F7"/>
    <w:rsid w:val="00F8613B"/>
    <w:rsid w:val="00F879B6"/>
    <w:rsid w:val="00F94E69"/>
    <w:rsid w:val="00FC6BAA"/>
    <w:rsid w:val="00FD1158"/>
    <w:rsid w:val="00FD49ED"/>
    <w:rsid w:val="00FE2985"/>
    <w:rsid w:val="00FE68E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FC8BB"/>
  <w15:chartTrackingRefBased/>
  <w15:docId w15:val="{E1267404-5208-4195-9EA4-DF7D2889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81B"/>
    <w:pPr>
      <w:ind w:left="720"/>
      <w:contextualSpacing/>
    </w:pPr>
  </w:style>
  <w:style w:type="character" w:styleId="CommentReference">
    <w:name w:val="annotation reference"/>
    <w:basedOn w:val="DefaultParagraphFont"/>
    <w:uiPriority w:val="99"/>
    <w:semiHidden/>
    <w:unhideWhenUsed/>
    <w:rsid w:val="00390B02"/>
    <w:rPr>
      <w:sz w:val="16"/>
      <w:szCs w:val="16"/>
    </w:rPr>
  </w:style>
  <w:style w:type="paragraph" w:styleId="CommentText">
    <w:name w:val="annotation text"/>
    <w:basedOn w:val="Normal"/>
    <w:link w:val="CommentTextChar"/>
    <w:uiPriority w:val="99"/>
    <w:semiHidden/>
    <w:unhideWhenUsed/>
    <w:rsid w:val="00390B02"/>
    <w:pPr>
      <w:spacing w:line="240" w:lineRule="auto"/>
    </w:pPr>
    <w:rPr>
      <w:sz w:val="20"/>
      <w:szCs w:val="20"/>
    </w:rPr>
  </w:style>
  <w:style w:type="character" w:customStyle="1" w:styleId="CommentTextChar">
    <w:name w:val="Comment Text Char"/>
    <w:basedOn w:val="DefaultParagraphFont"/>
    <w:link w:val="CommentText"/>
    <w:uiPriority w:val="99"/>
    <w:semiHidden/>
    <w:rsid w:val="00390B02"/>
    <w:rPr>
      <w:sz w:val="20"/>
      <w:szCs w:val="20"/>
    </w:rPr>
  </w:style>
  <w:style w:type="paragraph" w:styleId="CommentSubject">
    <w:name w:val="annotation subject"/>
    <w:basedOn w:val="CommentText"/>
    <w:next w:val="CommentText"/>
    <w:link w:val="CommentSubjectChar"/>
    <w:uiPriority w:val="99"/>
    <w:semiHidden/>
    <w:unhideWhenUsed/>
    <w:rsid w:val="00390B02"/>
    <w:rPr>
      <w:b/>
      <w:bCs/>
    </w:rPr>
  </w:style>
  <w:style w:type="character" w:customStyle="1" w:styleId="CommentSubjectChar">
    <w:name w:val="Comment Subject Char"/>
    <w:basedOn w:val="CommentTextChar"/>
    <w:link w:val="CommentSubject"/>
    <w:uiPriority w:val="99"/>
    <w:semiHidden/>
    <w:rsid w:val="00390B02"/>
    <w:rPr>
      <w:b/>
      <w:bCs/>
      <w:sz w:val="20"/>
      <w:szCs w:val="20"/>
    </w:rPr>
  </w:style>
  <w:style w:type="paragraph" w:styleId="BalloonText">
    <w:name w:val="Balloon Text"/>
    <w:basedOn w:val="Normal"/>
    <w:link w:val="BalloonTextChar"/>
    <w:uiPriority w:val="99"/>
    <w:semiHidden/>
    <w:unhideWhenUsed/>
    <w:rsid w:val="00390B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B02"/>
    <w:rPr>
      <w:rFonts w:ascii="Segoe UI" w:hAnsi="Segoe UI" w:cs="Segoe UI"/>
      <w:sz w:val="18"/>
      <w:szCs w:val="18"/>
    </w:rPr>
  </w:style>
  <w:style w:type="paragraph" w:styleId="Header">
    <w:name w:val="header"/>
    <w:basedOn w:val="Normal"/>
    <w:link w:val="HeaderChar"/>
    <w:uiPriority w:val="99"/>
    <w:unhideWhenUsed/>
    <w:rsid w:val="0020169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01699"/>
  </w:style>
  <w:style w:type="paragraph" w:styleId="Footer">
    <w:name w:val="footer"/>
    <w:basedOn w:val="Normal"/>
    <w:link w:val="FooterChar"/>
    <w:uiPriority w:val="99"/>
    <w:unhideWhenUsed/>
    <w:rsid w:val="0020169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01699"/>
  </w:style>
  <w:style w:type="character" w:styleId="HTMLCite">
    <w:name w:val="HTML Cite"/>
    <w:basedOn w:val="DefaultParagraphFont"/>
    <w:uiPriority w:val="99"/>
    <w:semiHidden/>
    <w:unhideWhenUsed/>
    <w:rsid w:val="00C17F96"/>
    <w:rPr>
      <w:i/>
      <w:iCs/>
    </w:rPr>
  </w:style>
  <w:style w:type="character" w:styleId="Hyperlink">
    <w:name w:val="Hyperlink"/>
    <w:basedOn w:val="DefaultParagraphFont"/>
    <w:uiPriority w:val="99"/>
    <w:semiHidden/>
    <w:unhideWhenUsed/>
    <w:rsid w:val="00C17F96"/>
    <w:rPr>
      <w:color w:val="0000FF"/>
      <w:u w:val="single"/>
    </w:rPr>
  </w:style>
  <w:style w:type="character" w:customStyle="1" w:styleId="reference-accessdate">
    <w:name w:val="reference-accessdate"/>
    <w:basedOn w:val="DefaultParagraphFont"/>
    <w:rsid w:val="00C17F96"/>
  </w:style>
  <w:style w:type="character" w:customStyle="1" w:styleId="nowrap">
    <w:name w:val="nowrap"/>
    <w:basedOn w:val="DefaultParagraphFont"/>
    <w:rsid w:val="00C17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9685">
      <w:bodyDiv w:val="1"/>
      <w:marLeft w:val="0"/>
      <w:marRight w:val="0"/>
      <w:marTop w:val="0"/>
      <w:marBottom w:val="0"/>
      <w:divBdr>
        <w:top w:val="none" w:sz="0" w:space="0" w:color="auto"/>
        <w:left w:val="none" w:sz="0" w:space="0" w:color="auto"/>
        <w:bottom w:val="none" w:sz="0" w:space="0" w:color="auto"/>
        <w:right w:val="none" w:sz="0" w:space="0" w:color="auto"/>
      </w:divBdr>
    </w:div>
    <w:div w:id="1174108084">
      <w:bodyDiv w:val="1"/>
      <w:marLeft w:val="0"/>
      <w:marRight w:val="0"/>
      <w:marTop w:val="0"/>
      <w:marBottom w:val="0"/>
      <w:divBdr>
        <w:top w:val="none" w:sz="0" w:space="0" w:color="auto"/>
        <w:left w:val="none" w:sz="0" w:space="0" w:color="auto"/>
        <w:bottom w:val="none" w:sz="0" w:space="0" w:color="auto"/>
        <w:right w:val="none" w:sz="0" w:space="0" w:color="auto"/>
      </w:divBdr>
    </w:div>
    <w:div w:id="1719938341">
      <w:bodyDiv w:val="1"/>
      <w:marLeft w:val="0"/>
      <w:marRight w:val="0"/>
      <w:marTop w:val="0"/>
      <w:marBottom w:val="0"/>
      <w:divBdr>
        <w:top w:val="none" w:sz="0" w:space="0" w:color="auto"/>
        <w:left w:val="none" w:sz="0" w:space="0" w:color="auto"/>
        <w:bottom w:val="none" w:sz="0" w:space="0" w:color="auto"/>
        <w:right w:val="none" w:sz="0" w:space="0" w:color="auto"/>
      </w:divBdr>
      <w:divsChild>
        <w:div w:id="1385135679">
          <w:marLeft w:val="0"/>
          <w:marRight w:val="0"/>
          <w:marTop w:val="0"/>
          <w:marBottom w:val="0"/>
          <w:divBdr>
            <w:top w:val="none" w:sz="0" w:space="0" w:color="auto"/>
            <w:left w:val="none" w:sz="0" w:space="0" w:color="auto"/>
            <w:bottom w:val="none" w:sz="0" w:space="0" w:color="auto"/>
            <w:right w:val="none" w:sz="0" w:space="0" w:color="auto"/>
          </w:divBdr>
        </w:div>
      </w:divsChild>
    </w:div>
    <w:div w:id="1899628493">
      <w:bodyDiv w:val="1"/>
      <w:marLeft w:val="0"/>
      <w:marRight w:val="0"/>
      <w:marTop w:val="0"/>
      <w:marBottom w:val="0"/>
      <w:divBdr>
        <w:top w:val="none" w:sz="0" w:space="0" w:color="auto"/>
        <w:left w:val="none" w:sz="0" w:space="0" w:color="auto"/>
        <w:bottom w:val="none" w:sz="0" w:space="0" w:color="auto"/>
        <w:right w:val="none" w:sz="0" w:space="0" w:color="auto"/>
      </w:divBdr>
    </w:div>
    <w:div w:id="211139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oi.org/10.1016%2Fj.jecp.2005.09.001" TargetMode="External"/><Relationship Id="rId13" Type="http://schemas.openxmlformats.org/officeDocument/2006/relationships/hyperlink" Target="https://doi.org/10.1038%2F90565" TargetMode="External"/><Relationship Id="rId18" Type="http://schemas.openxmlformats.org/officeDocument/2006/relationships/hyperlink" Target="https://en.wikipedia.org/wiki/S2CID_(identifier)" TargetMode="External"/><Relationship Id="rId26" Type="http://schemas.openxmlformats.org/officeDocument/2006/relationships/hyperlink" Target="https://api.semanticscholar.org/CorpusID:145427030" TargetMode="External"/><Relationship Id="rId39" Type="http://schemas.openxmlformats.org/officeDocument/2006/relationships/hyperlink" Target="https://www.ncbi.nlm.nih.gov/pmc/articles/PMC3864653" TargetMode="External"/><Relationship Id="rId3" Type="http://schemas.openxmlformats.org/officeDocument/2006/relationships/hyperlink" Target="https://doi.org/10.1016%2Fb978-0-12-800935-2.00018-x" TargetMode="External"/><Relationship Id="rId21" Type="http://schemas.openxmlformats.org/officeDocument/2006/relationships/hyperlink" Target="https://en.wikipedia.org/wiki/Doi_(identifier)" TargetMode="External"/><Relationship Id="rId34" Type="http://schemas.openxmlformats.org/officeDocument/2006/relationships/hyperlink" Target="https://dx.doi.org/10.1037/0022-3514.64.1.21" TargetMode="External"/><Relationship Id="rId7" Type="http://schemas.openxmlformats.org/officeDocument/2006/relationships/hyperlink" Target="https://en.wikipedia.org/wiki/Doi_(identifier)" TargetMode="External"/><Relationship Id="rId12" Type="http://schemas.openxmlformats.org/officeDocument/2006/relationships/hyperlink" Target="https://en.wikipedia.org/wiki/Doi_(identifier)" TargetMode="External"/><Relationship Id="rId17" Type="http://schemas.openxmlformats.org/officeDocument/2006/relationships/hyperlink" Target="https://pubmed.ncbi.nlm.nih.gov/11477432" TargetMode="External"/><Relationship Id="rId25" Type="http://schemas.openxmlformats.org/officeDocument/2006/relationships/hyperlink" Target="https://en.wikipedia.org/wiki/S2CID_(identifier)" TargetMode="External"/><Relationship Id="rId33" Type="http://schemas.openxmlformats.org/officeDocument/2006/relationships/hyperlink" Target="https://pubmed.ncbi.nlm.nih.gov/15335342" TargetMode="External"/><Relationship Id="rId38" Type="http://schemas.openxmlformats.org/officeDocument/2006/relationships/hyperlink" Target="https://search.worldcat.org/issn/1939-1315" TargetMode="External"/><Relationship Id="rId2" Type="http://schemas.openxmlformats.org/officeDocument/2006/relationships/hyperlink" Target="https://en.wikipedia.org/wiki/Doi_(identifier)" TargetMode="External"/><Relationship Id="rId16" Type="http://schemas.openxmlformats.org/officeDocument/2006/relationships/hyperlink" Target="https://en.wikipedia.org/wiki/PMID_(identifier)" TargetMode="External"/><Relationship Id="rId20" Type="http://schemas.openxmlformats.org/officeDocument/2006/relationships/hyperlink" Target="https://dx.doi.org/10.1177/1948550611409759" TargetMode="External"/><Relationship Id="rId29" Type="http://schemas.openxmlformats.org/officeDocument/2006/relationships/hyperlink" Target="https://doi.org/10.1111%2Fj.1469-7610.2004.00319.x" TargetMode="External"/><Relationship Id="rId41" Type="http://schemas.openxmlformats.org/officeDocument/2006/relationships/hyperlink" Target="https://doi.org/10.1177%2F0956797612451465" TargetMode="External"/><Relationship Id="rId1" Type="http://schemas.openxmlformats.org/officeDocument/2006/relationships/hyperlink" Target="https://dx.doi.org/10.1016/b978-0-12-800935-2.00018-x" TargetMode="External"/><Relationship Id="rId6" Type="http://schemas.openxmlformats.org/officeDocument/2006/relationships/hyperlink" Target="https://linkinghub.elsevier.com/retrieve/pii/S0022096505001256" TargetMode="External"/><Relationship Id="rId11" Type="http://schemas.openxmlformats.org/officeDocument/2006/relationships/hyperlink" Target="https://dx.doi.org/10.1038/90565" TargetMode="External"/><Relationship Id="rId24" Type="http://schemas.openxmlformats.org/officeDocument/2006/relationships/hyperlink" Target="https://search.worldcat.org/issn/1948-5506" TargetMode="External"/><Relationship Id="rId32" Type="http://schemas.openxmlformats.org/officeDocument/2006/relationships/hyperlink" Target="https://en.wikipedia.org/wiki/PMID_(identifier)" TargetMode="External"/><Relationship Id="rId37" Type="http://schemas.openxmlformats.org/officeDocument/2006/relationships/hyperlink" Target="https://en.wikipedia.org/wiki/ISSN_(identifier)" TargetMode="External"/><Relationship Id="rId40" Type="http://schemas.openxmlformats.org/officeDocument/2006/relationships/hyperlink" Target="https://en.wikipedia.org/wiki/Doi_(identifier)" TargetMode="External"/><Relationship Id="rId5" Type="http://schemas.openxmlformats.org/officeDocument/2006/relationships/hyperlink" Target="https://en.wikipedia.org/wiki/Special:BookSources/978-0-12-800935-2" TargetMode="External"/><Relationship Id="rId15" Type="http://schemas.openxmlformats.org/officeDocument/2006/relationships/hyperlink" Target="https://search.worldcat.org/issn/1097-6256" TargetMode="External"/><Relationship Id="rId23" Type="http://schemas.openxmlformats.org/officeDocument/2006/relationships/hyperlink" Target="https://en.wikipedia.org/wiki/ISSN_(identifier)" TargetMode="External"/><Relationship Id="rId28" Type="http://schemas.openxmlformats.org/officeDocument/2006/relationships/hyperlink" Target="https://en.wikipedia.org/wiki/Doi_(identifier)" TargetMode="External"/><Relationship Id="rId36" Type="http://schemas.openxmlformats.org/officeDocument/2006/relationships/hyperlink" Target="https://doi.org/10.1037%2F0022-3514.64.1.21" TargetMode="External"/><Relationship Id="rId10" Type="http://schemas.openxmlformats.org/officeDocument/2006/relationships/hyperlink" Target="https://pubmed.ncbi.nlm.nih.gov/16243349" TargetMode="External"/><Relationship Id="rId19" Type="http://schemas.openxmlformats.org/officeDocument/2006/relationships/hyperlink" Target="https://api.semanticscholar.org/CorpusID:16699355" TargetMode="External"/><Relationship Id="rId31" Type="http://schemas.openxmlformats.org/officeDocument/2006/relationships/hyperlink" Target="https://search.worldcat.org/issn/0021-9630" TargetMode="External"/><Relationship Id="rId4" Type="http://schemas.openxmlformats.org/officeDocument/2006/relationships/hyperlink" Target="https://en.wikipedia.org/wiki/ISBN_(identifier)" TargetMode="External"/><Relationship Id="rId9" Type="http://schemas.openxmlformats.org/officeDocument/2006/relationships/hyperlink" Target="https://en.wikipedia.org/wiki/PMID_(identifier)" TargetMode="External"/><Relationship Id="rId14" Type="http://schemas.openxmlformats.org/officeDocument/2006/relationships/hyperlink" Target="https://en.wikipedia.org/wiki/ISSN_(identifier)" TargetMode="External"/><Relationship Id="rId22" Type="http://schemas.openxmlformats.org/officeDocument/2006/relationships/hyperlink" Target="https://doi.org/10.1177%2F1948550611409759" TargetMode="External"/><Relationship Id="rId27" Type="http://schemas.openxmlformats.org/officeDocument/2006/relationships/hyperlink" Target="https://dx.doi.org/10.1111/j.1469-7610.2004.00319.x" TargetMode="External"/><Relationship Id="rId30" Type="http://schemas.openxmlformats.org/officeDocument/2006/relationships/hyperlink" Target="https://en.wikipedia.org/wiki/ISSN_(identifier)" TargetMode="External"/><Relationship Id="rId35" Type="http://schemas.openxmlformats.org/officeDocument/2006/relationships/hyperlink" Target="https://en.wikipedia.org/wiki/Doi_(identifier)"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4926</Words>
  <Characters>31034</Characters>
  <Application>Microsoft Office Word</Application>
  <DocSecurity>0</DocSecurity>
  <Lines>258</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Kelsch, Wolfgang</cp:lastModifiedBy>
  <cp:revision>11</cp:revision>
  <cp:lastPrinted>2025-01-03T07:58:00Z</cp:lastPrinted>
  <dcterms:created xsi:type="dcterms:W3CDTF">2025-03-04T16:51:00Z</dcterms:created>
  <dcterms:modified xsi:type="dcterms:W3CDTF">2025-03-05T13:41:00Z</dcterms:modified>
</cp:coreProperties>
</file>