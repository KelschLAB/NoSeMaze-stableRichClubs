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E71E5" w14:textId="77777777" w:rsidR="00170A65" w:rsidRPr="00170A65" w:rsidRDefault="00170A65" w:rsidP="00170A65">
      <w:pPr>
        <w:jc w:val="both"/>
        <w:rPr>
          <w:rFonts w:asciiTheme="majorHAnsi" w:hAnsiTheme="majorHAnsi" w:cstheme="majorHAnsi"/>
          <w:color w:val="365F91" w:themeColor="accent1" w:themeShade="BF"/>
        </w:rPr>
      </w:pPr>
      <w:r w:rsidRPr="00170A65">
        <w:rPr>
          <w:rFonts w:asciiTheme="majorHAnsi" w:hAnsiTheme="majorHAnsi" w:cstheme="majorHAnsi"/>
          <w:b/>
          <w:color w:val="365F91" w:themeColor="accent1" w:themeShade="BF"/>
        </w:rPr>
        <w:t>Title</w:t>
      </w:r>
    </w:p>
    <w:p w14:paraId="29C0A64B" w14:textId="77777777" w:rsidR="00367DE8" w:rsidRPr="00170A65" w:rsidRDefault="00367DE8" w:rsidP="00367DE8">
      <w:pPr>
        <w:jc w:val="both"/>
        <w:rPr>
          <w:rFonts w:asciiTheme="majorHAnsi" w:hAnsiTheme="majorHAnsi" w:cstheme="majorHAnsi"/>
        </w:rPr>
      </w:pPr>
      <w:r>
        <w:rPr>
          <w:rFonts w:asciiTheme="majorHAnsi" w:hAnsiTheme="majorHAnsi" w:cstheme="majorHAnsi"/>
          <w:b/>
          <w:sz w:val="28"/>
        </w:rPr>
        <w:t>De novo formations of stable cliques in mouse societies requires cortical cognitions enabled by oxytocin</w:t>
      </w:r>
    </w:p>
    <w:p w14:paraId="71444ECE" w14:textId="61AEC05E" w:rsidR="00170A65" w:rsidRPr="00367DE8" w:rsidRDefault="00367DE8" w:rsidP="00170A65">
      <w:pPr>
        <w:jc w:val="both"/>
        <w:rPr>
          <w:rFonts w:asciiTheme="majorHAnsi" w:hAnsiTheme="majorHAnsi" w:cstheme="majorHAnsi"/>
          <w:bCs/>
        </w:rPr>
      </w:pPr>
      <w:r w:rsidRPr="00367DE8">
        <w:rPr>
          <w:rFonts w:asciiTheme="majorHAnsi" w:hAnsiTheme="majorHAnsi" w:cstheme="majorHAnsi"/>
          <w:bCs/>
          <w:sz w:val="28"/>
        </w:rPr>
        <w:t>De novo formations of stable cliques in mouse societies requires oxytocin enabled cortical cognitions</w:t>
      </w:r>
    </w:p>
    <w:p w14:paraId="64903556" w14:textId="77777777" w:rsidR="00170A65" w:rsidRPr="00170A65" w:rsidRDefault="00170A65" w:rsidP="00170A65">
      <w:pPr>
        <w:jc w:val="both"/>
        <w:rPr>
          <w:rFonts w:asciiTheme="majorHAnsi" w:hAnsiTheme="majorHAnsi" w:cstheme="majorHAnsi"/>
          <w:b/>
          <w:sz w:val="28"/>
        </w:rPr>
      </w:pPr>
    </w:p>
    <w:p w14:paraId="0B5B11DE" w14:textId="77777777" w:rsidR="00170A65" w:rsidRPr="00170A65" w:rsidRDefault="00170A65" w:rsidP="00170A65">
      <w:pPr>
        <w:jc w:val="both"/>
        <w:rPr>
          <w:rFonts w:asciiTheme="majorHAnsi" w:hAnsiTheme="majorHAnsi" w:cstheme="majorHAnsi"/>
          <w:color w:val="365F91" w:themeColor="accent1" w:themeShade="BF"/>
        </w:rPr>
      </w:pPr>
      <w:r w:rsidRPr="00170A65">
        <w:rPr>
          <w:rFonts w:asciiTheme="majorHAnsi" w:hAnsiTheme="majorHAnsi" w:cstheme="majorHAnsi"/>
          <w:b/>
          <w:color w:val="365F91" w:themeColor="accent1" w:themeShade="BF"/>
        </w:rPr>
        <w:t>Authors</w:t>
      </w:r>
    </w:p>
    <w:p w14:paraId="3FC91B29" w14:textId="55B6AEFC" w:rsidR="00170A65" w:rsidRPr="00170A65" w:rsidRDefault="00170A65" w:rsidP="00170A65">
      <w:pPr>
        <w:jc w:val="both"/>
        <w:rPr>
          <w:rFonts w:asciiTheme="majorHAnsi" w:hAnsiTheme="majorHAnsi" w:cstheme="majorHAnsi"/>
        </w:rPr>
      </w:pPr>
      <w:r w:rsidRPr="00170A65">
        <w:rPr>
          <w:rFonts w:asciiTheme="majorHAnsi" w:hAnsiTheme="majorHAnsi" w:cstheme="majorHAnsi"/>
        </w:rPr>
        <w:t>Corentin Nelias</w:t>
      </w:r>
      <w:r w:rsidRPr="00170A65">
        <w:rPr>
          <w:rFonts w:asciiTheme="majorHAnsi" w:hAnsiTheme="majorHAnsi" w:cstheme="majorHAnsi"/>
          <w:vertAlign w:val="superscript"/>
        </w:rPr>
        <w:t>1,2,</w:t>
      </w:r>
      <w:r w:rsidRPr="00170A65">
        <w:rPr>
          <w:rFonts w:asciiTheme="majorHAnsi" w:hAnsiTheme="majorHAnsi" w:cstheme="majorHAnsi"/>
          <w:sz w:val="20"/>
          <w:vertAlign w:val="superscript"/>
        </w:rPr>
        <w:t>#</w:t>
      </w:r>
      <w:r w:rsidRPr="00170A65">
        <w:rPr>
          <w:rFonts w:asciiTheme="majorHAnsi" w:hAnsiTheme="majorHAnsi" w:cstheme="majorHAnsi"/>
        </w:rPr>
        <w:t>, Sarah Ghanayem</w:t>
      </w:r>
      <w:r w:rsidRPr="00170A65">
        <w:rPr>
          <w:rFonts w:asciiTheme="majorHAnsi" w:hAnsiTheme="majorHAnsi" w:cstheme="majorHAnsi"/>
          <w:vertAlign w:val="superscript"/>
        </w:rPr>
        <w:t>1,2,</w:t>
      </w:r>
      <w:r w:rsidRPr="00170A65">
        <w:rPr>
          <w:rFonts w:asciiTheme="majorHAnsi" w:hAnsiTheme="majorHAnsi" w:cstheme="majorHAnsi"/>
          <w:sz w:val="20"/>
          <w:vertAlign w:val="superscript"/>
        </w:rPr>
        <w:t>#</w:t>
      </w:r>
      <w:r w:rsidRPr="00170A65">
        <w:rPr>
          <w:rFonts w:asciiTheme="majorHAnsi" w:hAnsiTheme="majorHAnsi" w:cstheme="majorHAnsi"/>
        </w:rPr>
        <w:t>, David Wolf</w:t>
      </w:r>
      <w:r w:rsidRPr="00170A65">
        <w:rPr>
          <w:rFonts w:asciiTheme="majorHAnsi" w:hAnsiTheme="majorHAnsi" w:cstheme="majorHAnsi"/>
          <w:vertAlign w:val="superscript"/>
        </w:rPr>
        <w:t>1,2</w:t>
      </w:r>
      <w:r w:rsidRPr="00170A65">
        <w:rPr>
          <w:rFonts w:asciiTheme="majorHAnsi" w:hAnsiTheme="majorHAnsi" w:cstheme="majorHAnsi"/>
        </w:rPr>
        <w:t>, Marcel Moor</w:t>
      </w:r>
      <w:r w:rsidRPr="00170A65">
        <w:rPr>
          <w:rFonts w:asciiTheme="majorHAnsi" w:hAnsiTheme="majorHAnsi" w:cstheme="majorHAnsi"/>
          <w:vertAlign w:val="superscript"/>
        </w:rPr>
        <w:t>1</w:t>
      </w:r>
      <w:r w:rsidRPr="00170A65">
        <w:rPr>
          <w:rFonts w:asciiTheme="majorHAnsi" w:hAnsiTheme="majorHAnsi" w:cstheme="majorHAnsi"/>
        </w:rPr>
        <w:t>, Max F. Scheller</w:t>
      </w:r>
      <w:r w:rsidRPr="00170A65">
        <w:rPr>
          <w:rFonts w:asciiTheme="majorHAnsi" w:hAnsiTheme="majorHAnsi" w:cstheme="majorHAnsi"/>
          <w:vertAlign w:val="superscript"/>
        </w:rPr>
        <w:t>1</w:t>
      </w:r>
      <w:r w:rsidRPr="00170A65">
        <w:rPr>
          <w:rFonts w:asciiTheme="majorHAnsi" w:hAnsiTheme="majorHAnsi" w:cstheme="majorHAnsi"/>
        </w:rPr>
        <w:t>, Carla Filosa</w:t>
      </w:r>
      <w:r w:rsidRPr="00170A65">
        <w:rPr>
          <w:rFonts w:asciiTheme="majorHAnsi" w:hAnsiTheme="majorHAnsi" w:cstheme="majorHAnsi"/>
          <w:vertAlign w:val="superscript"/>
        </w:rPr>
        <w:t>1</w:t>
      </w:r>
      <w:r w:rsidRPr="00170A65">
        <w:rPr>
          <w:rFonts w:asciiTheme="majorHAnsi" w:hAnsiTheme="majorHAnsi" w:cstheme="majorHAnsi"/>
        </w:rPr>
        <w:t>, Valery Grinevich</w:t>
      </w:r>
      <w:r w:rsidRPr="00170A65">
        <w:rPr>
          <w:rFonts w:asciiTheme="majorHAnsi" w:hAnsiTheme="majorHAnsi" w:cstheme="majorHAnsi"/>
          <w:vertAlign w:val="superscript"/>
        </w:rPr>
        <w:t>2</w:t>
      </w:r>
      <w:r w:rsidRPr="00170A65">
        <w:rPr>
          <w:rFonts w:asciiTheme="majorHAnsi" w:hAnsiTheme="majorHAnsi" w:cstheme="majorHAnsi"/>
        </w:rPr>
        <w:t>, Jonathan R. Reinwald</w:t>
      </w:r>
      <w:r w:rsidRPr="00170A65">
        <w:rPr>
          <w:rFonts w:asciiTheme="majorHAnsi" w:hAnsiTheme="majorHAnsi" w:cstheme="majorHAnsi"/>
          <w:vertAlign w:val="superscript"/>
        </w:rPr>
        <w:t>1,2,§</w:t>
      </w:r>
      <w:r w:rsidRPr="00170A65">
        <w:rPr>
          <w:rFonts w:asciiTheme="majorHAnsi" w:hAnsiTheme="majorHAnsi" w:cstheme="majorHAnsi"/>
        </w:rPr>
        <w:t>, Wolfgang Kelsch</w:t>
      </w:r>
      <w:r w:rsidRPr="00170A65">
        <w:rPr>
          <w:rFonts w:asciiTheme="majorHAnsi" w:hAnsiTheme="majorHAnsi" w:cstheme="majorHAnsi"/>
          <w:vertAlign w:val="superscript"/>
        </w:rPr>
        <w:t>1,2,§,</w:t>
      </w:r>
      <w:r w:rsidRPr="00170A65">
        <w:rPr>
          <w:rFonts w:asciiTheme="majorHAnsi" w:hAnsiTheme="majorHAnsi" w:cstheme="majorHAnsi"/>
        </w:rPr>
        <w:t>*</w:t>
      </w:r>
    </w:p>
    <w:p w14:paraId="1CD64A42" w14:textId="77777777" w:rsidR="00170A65" w:rsidRPr="00170A65" w:rsidRDefault="00170A65" w:rsidP="00170A65">
      <w:pPr>
        <w:spacing w:line="240" w:lineRule="auto"/>
        <w:jc w:val="both"/>
        <w:rPr>
          <w:rFonts w:asciiTheme="majorHAnsi" w:hAnsiTheme="majorHAnsi" w:cstheme="majorHAnsi"/>
        </w:rPr>
      </w:pPr>
      <w:r w:rsidRPr="00170A65">
        <w:rPr>
          <w:rFonts w:asciiTheme="majorHAnsi" w:hAnsiTheme="majorHAnsi" w:cstheme="majorHAnsi"/>
          <w:sz w:val="20"/>
          <w:szCs w:val="24"/>
          <w:vertAlign w:val="superscript"/>
        </w:rPr>
        <w:t>1</w:t>
      </w:r>
      <w:r w:rsidRPr="00170A65">
        <w:rPr>
          <w:rFonts w:asciiTheme="majorHAnsi" w:hAnsiTheme="majorHAnsi" w:cstheme="majorHAnsi"/>
          <w:sz w:val="20"/>
          <w:szCs w:val="24"/>
        </w:rPr>
        <w:t xml:space="preserve"> Dept. of Psychiatry and Psychotherapy, University Medical Center Mainz, Johannes-Gutenberg University, </w:t>
      </w:r>
      <w:proofErr w:type="spellStart"/>
      <w:r w:rsidRPr="00170A65">
        <w:rPr>
          <w:rFonts w:asciiTheme="majorHAnsi" w:hAnsiTheme="majorHAnsi" w:cstheme="majorHAnsi"/>
          <w:sz w:val="20"/>
          <w:szCs w:val="24"/>
        </w:rPr>
        <w:t>Untere</w:t>
      </w:r>
      <w:proofErr w:type="spellEnd"/>
      <w:r w:rsidRPr="00170A65">
        <w:rPr>
          <w:rFonts w:asciiTheme="majorHAnsi" w:hAnsiTheme="majorHAnsi" w:cstheme="majorHAnsi"/>
          <w:sz w:val="20"/>
          <w:szCs w:val="24"/>
        </w:rPr>
        <w:t xml:space="preserve"> </w:t>
      </w:r>
      <w:proofErr w:type="spellStart"/>
      <w:r w:rsidRPr="00170A65">
        <w:rPr>
          <w:rFonts w:asciiTheme="majorHAnsi" w:hAnsiTheme="majorHAnsi" w:cstheme="majorHAnsi"/>
          <w:sz w:val="20"/>
          <w:szCs w:val="24"/>
        </w:rPr>
        <w:t>Zahlbacher</w:t>
      </w:r>
      <w:proofErr w:type="spellEnd"/>
      <w:r w:rsidRPr="00170A65">
        <w:rPr>
          <w:rFonts w:asciiTheme="majorHAnsi" w:hAnsiTheme="majorHAnsi" w:cstheme="majorHAnsi"/>
          <w:sz w:val="20"/>
          <w:szCs w:val="24"/>
        </w:rPr>
        <w:t xml:space="preserve"> </w:t>
      </w:r>
      <w:proofErr w:type="spellStart"/>
      <w:r w:rsidRPr="00170A65">
        <w:rPr>
          <w:rFonts w:asciiTheme="majorHAnsi" w:hAnsiTheme="majorHAnsi" w:cstheme="majorHAnsi"/>
          <w:sz w:val="20"/>
          <w:szCs w:val="24"/>
        </w:rPr>
        <w:t>Strasse</w:t>
      </w:r>
      <w:proofErr w:type="spellEnd"/>
      <w:r w:rsidRPr="00170A65">
        <w:rPr>
          <w:rFonts w:asciiTheme="majorHAnsi" w:hAnsiTheme="majorHAnsi" w:cstheme="majorHAnsi"/>
          <w:sz w:val="20"/>
          <w:szCs w:val="24"/>
        </w:rPr>
        <w:t xml:space="preserve"> 8, 55131 Mainz, Germany</w:t>
      </w:r>
    </w:p>
    <w:p w14:paraId="63EB99D2" w14:textId="4B8220EC" w:rsidR="00170A65" w:rsidRDefault="00170A65" w:rsidP="00170A65">
      <w:pPr>
        <w:rPr>
          <w:rFonts w:asciiTheme="majorHAnsi" w:hAnsiTheme="majorHAnsi" w:cstheme="majorHAnsi"/>
          <w:sz w:val="20"/>
          <w:szCs w:val="24"/>
        </w:rPr>
      </w:pPr>
      <w:r w:rsidRPr="00170A65">
        <w:rPr>
          <w:rFonts w:asciiTheme="majorHAnsi" w:hAnsiTheme="majorHAnsi" w:cstheme="majorHAnsi"/>
          <w:sz w:val="20"/>
          <w:szCs w:val="24"/>
          <w:vertAlign w:val="superscript"/>
        </w:rPr>
        <w:t>2</w:t>
      </w:r>
      <w:r w:rsidRPr="00170A65">
        <w:rPr>
          <w:rFonts w:asciiTheme="majorHAnsi" w:hAnsiTheme="majorHAnsi" w:cstheme="majorHAnsi"/>
          <w:sz w:val="20"/>
          <w:szCs w:val="24"/>
        </w:rPr>
        <w:t xml:space="preserve"> Dept. of Psychiatry and Psychotherapy, Central Institute of Mental Health, Medical Faculty Mannheim, Heidelberg University, Square J5, 68159 Mannheim, Germany</w:t>
      </w:r>
    </w:p>
    <w:p w14:paraId="5EB2F30A" w14:textId="77777777" w:rsidR="00170A65" w:rsidRPr="00170A65" w:rsidRDefault="00170A65" w:rsidP="00170A65">
      <w:pPr>
        <w:spacing w:after="0"/>
        <w:jc w:val="both"/>
        <w:rPr>
          <w:rFonts w:asciiTheme="majorHAnsi" w:hAnsiTheme="majorHAnsi" w:cstheme="majorHAnsi"/>
        </w:rPr>
      </w:pPr>
      <w:r w:rsidRPr="00170A65">
        <w:rPr>
          <w:rFonts w:asciiTheme="majorHAnsi" w:hAnsiTheme="majorHAnsi" w:cstheme="majorHAnsi"/>
          <w:sz w:val="20"/>
          <w:vertAlign w:val="superscript"/>
        </w:rPr>
        <w:t xml:space="preserve"># </w:t>
      </w:r>
      <w:r w:rsidRPr="00170A65">
        <w:rPr>
          <w:rFonts w:asciiTheme="majorHAnsi" w:hAnsiTheme="majorHAnsi" w:cstheme="majorHAnsi"/>
          <w:sz w:val="20"/>
        </w:rPr>
        <w:t xml:space="preserve">shared first authors, </w:t>
      </w:r>
      <w:r w:rsidRPr="00170A65">
        <w:rPr>
          <w:rFonts w:asciiTheme="majorHAnsi" w:hAnsiTheme="majorHAnsi" w:cstheme="majorHAnsi"/>
          <w:sz w:val="20"/>
          <w:vertAlign w:val="superscript"/>
        </w:rPr>
        <w:t>§</w:t>
      </w:r>
      <w:r w:rsidRPr="00170A65">
        <w:rPr>
          <w:rFonts w:asciiTheme="majorHAnsi" w:hAnsiTheme="majorHAnsi" w:cstheme="majorHAnsi"/>
          <w:sz w:val="20"/>
        </w:rPr>
        <w:t xml:space="preserve"> shared last authors, * corresponding author</w:t>
      </w:r>
      <w:r>
        <w:rPr>
          <w:rFonts w:asciiTheme="majorHAnsi" w:hAnsiTheme="majorHAnsi" w:cstheme="majorHAnsi"/>
          <w:sz w:val="20"/>
        </w:rPr>
        <w:t xml:space="preserve">: </w:t>
      </w:r>
      <w:hyperlink r:id="rId6" w:history="1">
        <w:r w:rsidRPr="00841ACD">
          <w:rPr>
            <w:rStyle w:val="Hyperlink"/>
            <w:rFonts w:asciiTheme="majorHAnsi" w:hAnsiTheme="majorHAnsi" w:cstheme="majorHAnsi"/>
            <w:sz w:val="20"/>
          </w:rPr>
          <w:t>wokelsch@uni-mainz.de</w:t>
        </w:r>
      </w:hyperlink>
      <w:r>
        <w:rPr>
          <w:rFonts w:asciiTheme="majorHAnsi" w:hAnsiTheme="majorHAnsi" w:cstheme="majorHAnsi"/>
          <w:sz w:val="20"/>
        </w:rPr>
        <w:t xml:space="preserve"> </w:t>
      </w:r>
    </w:p>
    <w:p w14:paraId="02AC1DED" w14:textId="77777777" w:rsidR="00367DE8" w:rsidRPr="002F4C41" w:rsidRDefault="00367DE8" w:rsidP="00367DE8">
      <w:pPr>
        <w:pStyle w:val="Heading1"/>
        <w:jc w:val="both"/>
        <w:rPr>
          <w:rFonts w:cstheme="majorHAnsi"/>
        </w:rPr>
      </w:pPr>
      <w:commentRangeStart w:id="0"/>
      <w:r w:rsidRPr="002F4C41">
        <w:rPr>
          <w:rFonts w:cstheme="majorHAnsi"/>
        </w:rPr>
        <w:lastRenderedPageBreak/>
        <w:t>Abstract</w:t>
      </w:r>
      <w:commentRangeEnd w:id="0"/>
      <w:r w:rsidRPr="002F4C41">
        <w:rPr>
          <w:rStyle w:val="CommentReference"/>
          <w:rFonts w:ascii="Times New Roman" w:eastAsiaTheme="minorEastAsia" w:hAnsi="Times New Roman" w:cstheme="minorBidi"/>
          <w:b w:val="0"/>
          <w:bCs w:val="0"/>
          <w:color w:val="auto"/>
        </w:rPr>
        <w:commentReference w:id="0"/>
      </w:r>
    </w:p>
    <w:p w14:paraId="651B8ECD" w14:textId="33DB9A1C" w:rsidR="00B36585" w:rsidRPr="00367DE8" w:rsidRDefault="00367DE8" w:rsidP="00367DE8">
      <w:pPr>
        <w:pStyle w:val="Heading1"/>
        <w:jc w:val="both"/>
        <w:rPr>
          <w:rFonts w:cstheme="majorHAnsi"/>
          <w:b w:val="0"/>
          <w:bCs w:val="0"/>
          <w:color w:val="auto"/>
          <w:sz w:val="24"/>
          <w:szCs w:val="24"/>
        </w:rPr>
      </w:pPr>
      <w:commentRangeStart w:id="1"/>
      <w:r w:rsidRPr="00367DE8">
        <w:rPr>
          <w:rFonts w:ascii="Calibri" w:hAnsi="Calibri" w:cs="Calibri"/>
          <w:b w:val="0"/>
          <w:bCs w:val="0"/>
          <w:color w:val="auto"/>
          <w:sz w:val="24"/>
          <w:szCs w:val="24"/>
        </w:rPr>
        <w:t xml:space="preserve">Stable and reciprocal relationships confer competitive advantages and are essential for higher-level social functioning, yet the neurobiological basis enabling this stability remains incompletely understood. </w:t>
      </w:r>
      <w:commentRangeEnd w:id="1"/>
      <w:r w:rsidRPr="00367DE8">
        <w:rPr>
          <w:rStyle w:val="CommentReference"/>
          <w:b w:val="0"/>
          <w:bCs w:val="0"/>
          <w:color w:val="auto"/>
          <w:sz w:val="24"/>
          <w:szCs w:val="24"/>
        </w:rPr>
        <w:commentReference w:id="1"/>
      </w:r>
      <w:r w:rsidRPr="00367DE8">
        <w:rPr>
          <w:rFonts w:ascii="Calibri" w:hAnsi="Calibri" w:cs="Calibri"/>
          <w:b w:val="0"/>
          <w:bCs w:val="0"/>
          <w:color w:val="auto"/>
          <w:sz w:val="24"/>
          <w:szCs w:val="24"/>
        </w:rPr>
        <w:t xml:space="preserve">Oxytocin in the anterior olfactory cortex modulates social cognition and recognition memory. Here, we examined how selective reduction of oxytocin receptor activity in this region affects social relationship formation in mice. Mutant mice displayed intact non-social olfactory learning and typical dyadic interaction patterns, suggesting a cognitive-specific deficit. To model sparse genetic variation in naturalistic settings, a small number of mutants were embedded in larger groups of </w:t>
      </w:r>
      <w:proofErr w:type="spellStart"/>
      <w:r w:rsidRPr="00367DE8">
        <w:rPr>
          <w:rFonts w:ascii="Calibri" w:hAnsi="Calibri" w:cs="Calibri"/>
          <w:b w:val="0"/>
          <w:bCs w:val="0"/>
          <w:color w:val="auto"/>
          <w:sz w:val="24"/>
          <w:szCs w:val="24"/>
        </w:rPr>
        <w:t>normotypical</w:t>
      </w:r>
      <w:proofErr w:type="spellEnd"/>
      <w:r w:rsidRPr="00367DE8">
        <w:rPr>
          <w:rFonts w:ascii="Calibri" w:hAnsi="Calibri" w:cs="Calibri"/>
          <w:b w:val="0"/>
          <w:bCs w:val="0"/>
          <w:color w:val="auto"/>
          <w:sz w:val="24"/>
          <w:szCs w:val="24"/>
        </w:rPr>
        <w:t xml:space="preserve"> mice within a semi-naturalistic habitat. Social rank acquisition was largely intact, as was the density of self-initiated social approaches. However, network analysis revealed that while </w:t>
      </w:r>
      <w:proofErr w:type="spellStart"/>
      <w:r w:rsidRPr="00367DE8">
        <w:rPr>
          <w:rFonts w:ascii="Calibri" w:hAnsi="Calibri" w:cs="Calibri"/>
          <w:b w:val="0"/>
          <w:bCs w:val="0"/>
          <w:color w:val="auto"/>
          <w:sz w:val="24"/>
          <w:szCs w:val="24"/>
        </w:rPr>
        <w:t>normotypical</w:t>
      </w:r>
      <w:proofErr w:type="spellEnd"/>
      <w:r w:rsidRPr="00367DE8">
        <w:rPr>
          <w:rFonts w:ascii="Calibri" w:hAnsi="Calibri" w:cs="Calibri"/>
          <w:b w:val="0"/>
          <w:bCs w:val="0"/>
          <w:color w:val="auto"/>
          <w:sz w:val="24"/>
          <w:szCs w:val="24"/>
        </w:rPr>
        <w:t xml:space="preserve"> mice formed “rich clubs”—highly interactive subgroups with stable mutual relationships—mutants failed to integrate into these subgroups. Their outgoing connectivity was less stable, even compared to </w:t>
      </w:r>
      <w:proofErr w:type="spellStart"/>
      <w:r w:rsidRPr="00367DE8">
        <w:rPr>
          <w:rFonts w:ascii="Calibri" w:hAnsi="Calibri" w:cs="Calibri"/>
          <w:b w:val="0"/>
          <w:bCs w:val="0"/>
          <w:color w:val="auto"/>
          <w:sz w:val="24"/>
          <w:szCs w:val="24"/>
        </w:rPr>
        <w:t>normotypical</w:t>
      </w:r>
      <w:proofErr w:type="spellEnd"/>
      <w:r w:rsidRPr="00367DE8">
        <w:rPr>
          <w:rFonts w:ascii="Calibri" w:hAnsi="Calibri" w:cs="Calibri"/>
          <w:b w:val="0"/>
          <w:bCs w:val="0"/>
          <w:color w:val="auto"/>
          <w:sz w:val="24"/>
          <w:szCs w:val="24"/>
        </w:rPr>
        <w:t xml:space="preserve"> mice outside rich clubs. </w:t>
      </w:r>
      <w:r w:rsidRPr="00367DE8">
        <w:rPr>
          <w:rFonts w:cstheme="majorHAnsi"/>
          <w:b w:val="0"/>
          <w:bCs w:val="0"/>
          <w:color w:val="auto"/>
          <w:sz w:val="24"/>
          <w:szCs w:val="24"/>
        </w:rPr>
        <w:t>This was accompanied by diminished reciprocation from others and fluctuating social motivation of mutants themselves. The selective inability to form stable relationships parallels impairments observed in higher-functioning autism spectrum disorders, where individuals engage socially but struggle to form deep, reciprocal bonds. These deficits underscore the role of oxytocin in tuning sensory systems into a social cognition state, with profound implications for an individual's ability to establish stable relationships within social networks.</w:t>
      </w:r>
    </w:p>
    <w:p w14:paraId="0DFF78FE" w14:textId="1F3C3DCC" w:rsidR="001F2B79" w:rsidRPr="001F2B79" w:rsidRDefault="003226F0" w:rsidP="001F2B79">
      <w:pPr>
        <w:pStyle w:val="Heading1"/>
        <w:jc w:val="both"/>
        <w:rPr>
          <w:rFonts w:cstheme="majorHAnsi"/>
        </w:rPr>
      </w:pPr>
      <w:r w:rsidRPr="00096FA2">
        <w:rPr>
          <w:rFonts w:cstheme="majorHAnsi"/>
        </w:rPr>
        <w:t>Introduction</w:t>
      </w:r>
      <w:r w:rsidR="001F2B79">
        <w:rPr>
          <w:rFonts w:cstheme="majorHAnsi"/>
        </w:rPr>
        <w:t xml:space="preserve"> 474 words</w:t>
      </w:r>
    </w:p>
    <w:p w14:paraId="17E10FEF" w14:textId="77777777" w:rsidR="00367DE8" w:rsidRPr="00096FA2" w:rsidRDefault="00367DE8" w:rsidP="00367DE8">
      <w:pPr>
        <w:jc w:val="both"/>
        <w:rPr>
          <w:rFonts w:asciiTheme="majorHAnsi" w:hAnsiTheme="majorHAnsi" w:cstheme="majorHAnsi"/>
        </w:rPr>
      </w:pPr>
      <w:r w:rsidRPr="00096FA2">
        <w:rPr>
          <w:rFonts w:asciiTheme="majorHAnsi" w:hAnsiTheme="majorHAnsi" w:cstheme="majorHAnsi"/>
        </w:rPr>
        <w:t xml:space="preserve">The ability to form and maintain stable, reciprocal social relationships is central to mental health and adaptive functioning. These relationships are critical for survival, cooperation, and psychological well-being, and are supported by social motivation and cognitive processes, such as sensory processing and recognition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{"citationID":"Z8rdvVIk","properties":{"formattedCitation":"[1, 2]","plainCitation":"[1, 2]","noteIndex":0},"citationItems":[{"id":1739,"uris":["http://zotero.org/users/local/jLTlwl1A/items/AMUWP7WZ"],"itemData":{"id":1739,"type":"article-journal","abstract":"Social cognition in humans is distinguished by psychological processes that allow us to make inferences about what is going on inside other people-their intentions, feelings, and thoughts. Some of these processes likely account for aspects of human social behavior that are unique, such as our culture and civilization. Most schemes divide social information processing into those processes that are relatively automatic and driven by the stimuli, versus those that are more deliberative and controlled, and sensitive to context and strategy. These distinctions are reflected in the neural structures that underlie social cognition, where there is a recent wealth of data primarily from functional neuroimaging. Here I provide a broad survey of the key abilities, processes, and ways in which to relate these to data from cognitive neuroscience.","container-title":"Annual Review of Psychology","DOI":"10.1146/annurev.psych.60.110707.163514","ISSN":"0066-4308","journalAbbreviation":"Annu Rev Psychol","language":"eng","note":"PMID: 18771388\nPMCID: PMC2588649","page":"693-716","source":"PubMed","title":"The social brain: neural basis of social knowledge","title-short":"The social brain","volume":"60","author":[{"family":"Adolphs","given":"Ralph"}],"issued":{"date-parts":[["2009"]]}}},{"id":1742,"uris":["http://zotero.org/users/local/jLTlwl1A/items/MJQWHM6E"],"itemData":{"id":1742,"type":"article-journal","abstract":"Mentalizing refers to our ability to read the mental states of other agents and engages many neural processes. The brain's mirror system allows us to share the emotions of others. Through perspective taking, we can infer what a person currently believes about the world given their point of view. Finally, the human brain has the unique ability to represent the mental states of the self and the other and the relationship between these mental states, making possible the communication of ideas.","container-title":"Neuron","DOI":"10.1016/j.neuron.2006.05.001","ISSN":"0896-6273","issue":"4","journalAbbreviation":"Neuron","language":"eng","note":"PMID: 16701204","page":"531-534","source":"PubMed","title":"The neural basis of mentalizing","volume":"50","author":[{"family":"Frith","given":"Chris D."},{"family":"Frith","given":"Uta"}],"issued":{"date-parts":[["2006",5,18]]}}}],"schema":"https://github.com/citation-style-language/schema/raw/master/csl-citation.json"}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[1, 2]</w:t>
      </w:r>
      <w:r w:rsidRPr="00096FA2">
        <w:rPr>
          <w:rFonts w:asciiTheme="majorHAnsi" w:hAnsiTheme="majorHAnsi" w:cstheme="majorHAnsi"/>
        </w:rPr>
        <w:fldChar w:fldCharType="end"/>
      </w:r>
      <w:r w:rsidRPr="00096FA2">
        <w:rPr>
          <w:rFonts w:asciiTheme="majorHAnsi" w:hAnsiTheme="majorHAnsi" w:cstheme="majorHAnsi"/>
        </w:rPr>
        <w:t xml:space="preserve">. In mammals, structured social networks emerge from repeated interactions, leading to preferential associations that may stabilize into enduring dyads or complex affiliative subgroups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{"citationID":"xv7NB2Cf","properties":{"formattedCitation":"[3]","plainCitation":"[3]","noteIndex":0},"citationItems":[{"id":1744,"uris":["http://zotero.org/users/local/jLTlwl1A/items/ECCAJGY3"],"itemData":{"id":1744,"type":"article-journal","abstract":"Animal and human societies exhibit extreme diversity in the size, composition and cohesion of their social units, in the patterning of sex-specific reproductive skew, in the nature of parental care, in the form and frequency of cooperation and in their competitive regime, creating a diversity of socially complex societies. However, there is an ongoing debate about whether social complexity is a real, emergent property of a society or whether it only provides a conceptual framework for studying the diversity and evolution of societies. In this introduction to our topical collection, we identify three areas of current research addressing relevant challenges in the study of social complexity. First, previous studies have suffered from a lack of a common conceptual framework, including shared definitions, and existing measures of social complexity do not acknowledge its multiple components and dimensions. Second, most previous studies have ignored intraspecific variation, and the proximate and ultimate determinants of variation in social complexity, as well as their interactions, remain poorly known. Third, comparative studies of social complexity offer opportunities to explore its biological causes and correlates and but it is frequently difficult to identify the causal relationships involved and the development of general insights has been hampered by conceptual and methodological difficulties. In this paper, we briefly characterize these three challenges and offer guidance to the other contributions to this topical collection on social complexity by placing their key results in the context of these three topics.","container-title":"Behavioral Ecology and Sociobiology","DOI":"10.1007/s00265-018-2613-4","ISSN":"1432-0762","issue":"1","journalAbbreviation":"Behav Ecol Sociobiol","language":"en","page":"5","source":"Springer Link","title":"Social complexity: patterns, processes, and evolution","title-short":"Social complexity","volume":"73","author":[{"family":"Kappeler","given":"Peter M."},{"family":"Clutton-Brock","given":"Tim"},{"family":"Shultz","given":"Susanne"},{"family":"Lukas","given":"Dieter"}],"issued":{"date-parts":[["2019",1,19]]}}}],"schema":"https://github.com/citation-style-language/schema/raw/master/csl-citation.json"}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[3]</w:t>
      </w:r>
      <w:r w:rsidRPr="00096FA2">
        <w:rPr>
          <w:rFonts w:asciiTheme="majorHAnsi" w:hAnsiTheme="majorHAnsi" w:cstheme="majorHAnsi"/>
        </w:rPr>
        <w:fldChar w:fldCharType="end"/>
      </w:r>
      <w:r w:rsidRPr="00096FA2">
        <w:rPr>
          <w:rFonts w:asciiTheme="majorHAnsi" w:hAnsiTheme="majorHAnsi" w:cstheme="majorHAnsi"/>
        </w:rPr>
        <w:t>.</w:t>
      </w:r>
    </w:p>
    <w:p w14:paraId="302D1067" w14:textId="77777777" w:rsidR="00367DE8" w:rsidRDefault="00367DE8" w:rsidP="00367DE8">
      <w:pPr>
        <w:jc w:val="both"/>
        <w:rPr>
          <w:rFonts w:asciiTheme="majorHAnsi" w:hAnsiTheme="majorHAnsi" w:cstheme="majorHAnsi"/>
        </w:rPr>
      </w:pPr>
      <w:r w:rsidRPr="00096FA2">
        <w:rPr>
          <w:rFonts w:asciiTheme="majorHAnsi" w:hAnsiTheme="majorHAnsi" w:cstheme="majorHAnsi"/>
        </w:rPr>
        <w:t xml:space="preserve">Importantly, impairments in higher-order social behavior may not manifest as reduced social interest or interaction frequency, but rather as a diminished ability to occupy and maintain functional roles within </w:t>
      </w:r>
      <w:commentRangeStart w:id="2"/>
      <w:r w:rsidRPr="00096FA2">
        <w:rPr>
          <w:rFonts w:asciiTheme="majorHAnsi" w:hAnsiTheme="majorHAnsi" w:cstheme="majorHAnsi"/>
        </w:rPr>
        <w:t xml:space="preserve">dynamic </w:t>
      </w:r>
      <w:commentRangeEnd w:id="2"/>
      <w:r>
        <w:rPr>
          <w:rStyle w:val="CommentReference"/>
        </w:rPr>
        <w:commentReference w:id="2"/>
      </w:r>
      <w:r w:rsidRPr="00096FA2">
        <w:rPr>
          <w:rFonts w:asciiTheme="majorHAnsi" w:hAnsiTheme="majorHAnsi" w:cstheme="majorHAnsi"/>
        </w:rPr>
        <w:t xml:space="preserve">social networks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{"citationID":"R3nKB7SJ","properties":{"formattedCitation":"[4, 5]","plainCitation":"[4, 5]","noteIndex":0},"citationItems":[{"id":1746,"uris":["http://zotero.org/users/local/jLTlwl1A/items/4ZCGQ774"],"itemData":{"id":1746,"type":"article-journal","abstract":"Social isolation during the juvenile critical window is detrimental to proper functioning of the prefrontal cortex (PFC) and establishment of appropriate adult social behaviors. However, the specific circuits that undergo social experience-dependent maturation to regulate social behavior are poorly understood. We identify a specific activation pattern of parvalbumin-positive interneurons (PVIs) in dorsal-medial PFC (dmPFC) prior to an active bout, or a bout initiated by the focal mouse, but not during a passive bout when mice are explored by a stimulus mouse. Optogenetic and chemogenetic manipulation reveals that brief dmPFC-PVI activation triggers an active social approach to promote sociability. Juvenile social isolation decouples dmPFC-PVI activation from subsequent active social approach by freezing the functional maturation process of dmPFC-PVIs during the juvenile-to-adult transition. Chemogenetic activation of dmPFC-PVI activity in the adult animal mitigates juvenile isolation-induced social deficits. Therefore, social experience-dependent maturation of dmPFC-PVI is linked to long-term impacts on social behavior.","container-title":"Nature Communications","DOI":"10.1038/s41467-020-14740-z","ISSN":"2041-1723","issue":"1","journalAbbreviation":"Nat Commun","language":"eng","note":"PMID: 32081848\nPMCID: PMC7035248","page":"1003","source":"PubMed","title":"Prefrontal parvalbumin interneurons require juvenile social experience to establish adult social behavior","volume":"11","author":[{"family":"Bicks","given":"Lucy K."},{"family":"Yamamuro","given":"Kazuhiko"},{"family":"Flanigan","given":"Meghan E."},{"family":"Kim","given":"Julia Minjung"},{"family":"Kato","given":"Daisuke"},{"family":"Lucas","given":"Elizabeth K."},{"family":"Koike","given":"Hiroyuki"},{"family":"Peng","given":"Michelle S."},{"family":"Brady","given":"Daniel M."},{"family":"Chandrasekaran","given":"Sandhya"},{"family":"Norman","given":"Kevin J."},{"family":"Smith","given":"Milo R."},{"family":"Clem","given":"Roger L."},{"family":"Russo","given":"Scott J."},{"family":"Akbarian","given":"Schahram"},{"family":"Morishita","given":"Hirofumi"}],"issued":{"date-parts":[["2020",2,21]]}}},{"id":1749,"uris":["http://zotero.org/users/local/jLTlwl1A/items/XQN47CGC"],"itemData":{"id":1749,"type":"article-journal","abstract":"Social neuroscience is rapidly exploring the complex territory between perception and action where recognition, value, and meaning are instantiated. This review follows the trail of research on oxytocin and vasopressin as an exemplar of one path for exploring the \"dark matter\" of social neuroscience. Studies across vertebrate species suggest that these neuropeptides are important for social cognition, with gender- and steroid-dependent effects. Comparative research in voles yields a model based on interspecies and intraspecies variation of the geography of oxytocin receptors and vasopressin V1a receptors in the forebrain. Highly affiliative species have receptors in brain circuits related to reward or reinforcement. The neuroanatomical distribution of these receptors may be guided by variations in the regulatory regions of their respective genes. This review describes the promises and problems of extrapolating these findings to human social cognition, with specific reference to the social deficits of autism.","container-title":"Neuron","DOI":"10.1016/j.neuron.2010.03.005","ISSN":"1097-4199","issue":"6","journalAbbreviation":"Neuron","language":"eng","note":"PMID: 20346754\nPMCID: PMC2847497","page":"768-779","source":"PubMed","title":"The challenge of translation in social neuroscience: a review of oxytocin, vasopressin, and affiliative behavior","title-short":"The challenge of translation in social neuroscience","volume":"65","author":[{"family":"Insel","given":"Thomas R."}],"issued":{"date-parts":[["2010",3,25]]}}}],"schema":"https://github.com/citation-style-language/schema/raw/master/csl-citation.json"}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[4, 5]</w:t>
      </w:r>
      <w:r w:rsidRPr="00096FA2">
        <w:rPr>
          <w:rFonts w:asciiTheme="majorHAnsi" w:hAnsiTheme="majorHAnsi" w:cstheme="majorHAnsi"/>
        </w:rPr>
        <w:fldChar w:fldCharType="end"/>
      </w:r>
      <w:r w:rsidRPr="00096FA2">
        <w:rPr>
          <w:rFonts w:asciiTheme="majorHAnsi" w:hAnsiTheme="majorHAnsi" w:cstheme="majorHAnsi"/>
        </w:rPr>
        <w:t xml:space="preserve">. This distinction is </w:t>
      </w:r>
      <w:r w:rsidRPr="00096FA2">
        <w:rPr>
          <w:rFonts w:asciiTheme="majorHAnsi" w:hAnsiTheme="majorHAnsi" w:cstheme="majorHAnsi"/>
        </w:rPr>
        <w:br/>
        <w:t xml:space="preserve">particularly relevant in neurodevelopmental and psychiatric conditions such as high-functioning autism spectrum disorder (ASD), </w:t>
      </w:r>
      <w:commentRangeStart w:id="3"/>
      <w:r w:rsidRPr="00096FA2">
        <w:rPr>
          <w:rFonts w:asciiTheme="majorHAnsi" w:hAnsiTheme="majorHAnsi" w:cstheme="majorHAnsi"/>
        </w:rPr>
        <w:t xml:space="preserve">where social motivation is often preserved, yet the capacity to establish and maintain stable, reciprocal social bonds is impaired </w:t>
      </w:r>
      <w:commentRangeEnd w:id="3"/>
      <w:r>
        <w:rPr>
          <w:rStyle w:val="CommentReference"/>
        </w:rPr>
        <w:commentReference w:id="3"/>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{"citationID":"sdciLxd9","properties":{"formattedCitation":"[6, 7]","plainCitation":"[6, 7]","noteIndex":0},"citationItems":[{"id":1752,"uris":["http://zotero.org/users/local/jLTlwl1A/items/IHDJBYCD"],"itemData":{"id":1752,"type":"article-journal","abstract":"The idea that social motivation deficits play a central role in Autism Spectrum Disorders (ASD) has recently gained increased interest. This constitutes a shift in autism research, which has traditionally focused more intensely on cognitive impairments, such as theory-of-mind deficits or executive dysfunction, and has granted comparatively less attention to motivational factors. This review delineates the concept of social motivation and capitalizes on recent findings in several research areas to provide an integrated account of social motivation at the behavioral, biological and evolutionary levels. We conclude that ASD can be construed as an extreme case of diminished social motivation and, as such, provides a powerful model to understand humans' intrinsic drive to seek acceptance and avoid rejection.","container-title":"Trends in Cognitive Sciences","DOI":"10.1016/j.tics.2012.02.007","ISSN":"1879-307X","issue":"4","journalAbbreviation":"Trends Cogn Sci","language":"eng","note":"PMID: 22425667\nPMCID: PMC3329932","page":"231-239","source":"PubMed","title":"The social motivation theory of autism","volume":"16","author":[{"family":"Chevallier","given":"Coralie"},{"family":"Kohls","given":"Gregor"},{"family":"Troiani","given":"Vanessa"},{"family":"Brodkin","given":"Edward S."},{"family":"Schultz","given":"Robert T."}],"issued":{"date-parts":[["2012",4]]}}},{"id":1754,"uris":["http://zotero.org/users/local/jLTlwl1A/items/RZHZTEZT"],"itemData":{"id":1754,"type":"article-journal","abstract":"In this review, we summarize our research program, which has as its goal charting the typical and atypical development of the social brain in children, adolescents, and adults with and without autism. We highlight recent work using virtual reality stimuli, eye tracking, and functional magnetic resonance imaging that has implicated the superior temporal sulcus (STS) region as an important component of the network of brain regions that support various aspects of social cognition and social perception. Our work in typically developing adults has led to the conclusion that the STS region is involved in social perception via its role in the visual analysis of others' actions and intentions from biological-motion cues. Our work in high-functioning adolescents and adults with autism has implicated the STS region as a mechanism underlying social perception dysfunction in this neurodevelopmental disorder. We also report novel findings from a study of biological-motion perception in young children with and without autism.","container-title":"Annals of the New York Academy of Sciences","DOI":"10.1196/annals.1416.007","ISSN":"1749-6632","journalAbbreviation":"Ann N Y Acad Sci","language":"eng","note":"PMID: 19076404\nPMCID: PMC2804066","page":"283-299","source":"PubMed","title":"Brain mechanisms for social perception: lessons from autism and typical development","title-short":"Brain mechanisms for social perception","volume":"1145","author":[{"family":"Pelphrey","given":"Kevin A."},{"family":"Carter","given":"Elizabeth J."}],"issued":{"date-parts":[["2008",12]]}}}],"schema":"https://github.com/citation-style-language/schema/raw/master/csl-citation.json"}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 xml:space="preserve">[6, </w:t>
      </w:r>
      <w:r w:rsidRPr="000C4041">
        <w:rPr>
          <w:rFonts w:ascii="Calibri" w:hAnsi="Calibri" w:cs="Calibri"/>
        </w:rPr>
        <w:lastRenderedPageBreak/>
        <w:t>7]</w:t>
      </w:r>
      <w:r w:rsidRPr="00096FA2">
        <w:rPr>
          <w:rFonts w:asciiTheme="majorHAnsi" w:hAnsiTheme="majorHAnsi" w:cstheme="majorHAnsi"/>
        </w:rPr>
        <w:fldChar w:fldCharType="end"/>
      </w:r>
      <w:r w:rsidRPr="00096FA2">
        <w:rPr>
          <w:rFonts w:asciiTheme="majorHAnsi" w:hAnsiTheme="majorHAnsi" w:cstheme="majorHAnsi"/>
        </w:rPr>
        <w:t xml:space="preserve">. </w:t>
      </w:r>
      <w:del w:id="4" w:author="Reinwald,Jonathan" w:date="2025-06-16T17:49:00Z">
        <w:r w:rsidRPr="00096FA2" w:rsidDel="002C4800">
          <w:rPr>
            <w:rFonts w:asciiTheme="majorHAnsi" w:hAnsiTheme="majorHAnsi" w:cstheme="majorHAnsi"/>
          </w:rPr>
          <w:br/>
        </w:r>
      </w:del>
      <w:r w:rsidRPr="00096FA2">
        <w:rPr>
          <w:rFonts w:asciiTheme="majorHAnsi" w:hAnsiTheme="majorHAnsi" w:cstheme="majorHAnsi"/>
        </w:rPr>
        <w:t>These challenges become especially pronounced in adulthood</w:t>
      </w:r>
      <w:del w:id="5" w:author="Reinwald,Jonathan" w:date="2025-06-16T17:47:00Z">
        <w:r w:rsidRPr="00096FA2" w:rsidDel="00DA45AF">
          <w:rPr>
            <w:rFonts w:asciiTheme="majorHAnsi" w:hAnsiTheme="majorHAnsi" w:cstheme="majorHAnsi"/>
          </w:rPr>
          <w:delText>,</w:delText>
        </w:r>
      </w:del>
      <w:r w:rsidRPr="00096FA2">
        <w:rPr>
          <w:rFonts w:asciiTheme="majorHAnsi" w:hAnsiTheme="majorHAnsi" w:cstheme="majorHAnsi"/>
        </w:rPr>
        <w:t xml:space="preserve"> as social environments increase in complexity and require flexible integration into new </w:t>
      </w:r>
      <w:ins w:id="6" w:author="Reinwald,Jonathan" w:date="2025-06-16T17:45:00Z">
        <w:r>
          <w:rPr>
            <w:rFonts w:asciiTheme="majorHAnsi" w:hAnsiTheme="majorHAnsi" w:cstheme="majorHAnsi"/>
          </w:rPr>
          <w:t xml:space="preserve">social </w:t>
        </w:r>
      </w:ins>
      <w:r w:rsidRPr="00096FA2">
        <w:rPr>
          <w:rFonts w:asciiTheme="majorHAnsi" w:hAnsiTheme="majorHAnsi" w:cstheme="majorHAnsi"/>
        </w:rPr>
        <w:t>networks</w:t>
      </w:r>
      <w:ins w:id="7" w:author="Reinwald,Jonathan" w:date="2025-06-16T17:48:00Z">
        <w:r>
          <w:rPr>
            <w:rFonts w:asciiTheme="majorHAnsi" w:hAnsiTheme="majorHAnsi" w:cstheme="majorHAnsi"/>
            <w:highlight w:val="yellow"/>
          </w:rPr>
          <w:t>.</w:t>
        </w:r>
      </w:ins>
      <w:ins w:id="8" w:author="Reinwald,Jonathan" w:date="2025-06-16T17:49:00Z">
        <w:r>
          <w:rPr>
            <w:rFonts w:asciiTheme="majorHAnsi" w:hAnsiTheme="majorHAnsi" w:cstheme="majorHAnsi"/>
            <w:highlight w:val="yellow"/>
          </w:rPr>
          <w:t xml:space="preserve"> </w:t>
        </w:r>
        <w:r w:rsidRPr="002C4800">
          <w:rPr>
            <w:rFonts w:asciiTheme="majorHAnsi" w:hAnsiTheme="majorHAnsi" w:cstheme="majorHAnsi"/>
          </w:rPr>
          <w:t xml:space="preserve">Difficulties in meeting these demands are </w:t>
        </w:r>
      </w:ins>
      <w:del w:id="9" w:author="Reinwald,Jonathan" w:date="2025-06-16T17:48:00Z">
        <w:r w:rsidRPr="0098473C" w:rsidDel="00DA45AF">
          <w:rPr>
            <w:rFonts w:asciiTheme="majorHAnsi" w:hAnsiTheme="majorHAnsi" w:cstheme="majorHAnsi"/>
            <w:highlight w:val="yellow"/>
            <w:rPrChange w:id="10" w:author="Reinwald,Jonathan" w:date="2025-06-16T15:55:00Z">
              <w:rPr>
                <w:rFonts w:asciiTheme="majorHAnsi" w:hAnsiTheme="majorHAnsi" w:cstheme="majorHAnsi"/>
              </w:rPr>
            </w:rPrChange>
          </w:rPr>
          <w:delText>—factors</w:delText>
        </w:r>
      </w:del>
      <w:del w:id="11" w:author="Reinwald,Jonathan" w:date="2025-06-16T17:49:00Z">
        <w:r w:rsidRPr="0098473C" w:rsidDel="002C4800">
          <w:rPr>
            <w:rFonts w:asciiTheme="majorHAnsi" w:hAnsiTheme="majorHAnsi" w:cstheme="majorHAnsi"/>
            <w:highlight w:val="yellow"/>
            <w:rPrChange w:id="12" w:author="Reinwald,Jonathan" w:date="2025-06-16T15:55:00Z">
              <w:rPr>
                <w:rFonts w:asciiTheme="majorHAnsi" w:hAnsiTheme="majorHAnsi" w:cstheme="majorHAnsi"/>
              </w:rPr>
            </w:rPrChange>
          </w:rPr>
          <w:delText xml:space="preserve"> </w:delText>
        </w:r>
      </w:del>
      <w:r w:rsidRPr="0098473C">
        <w:rPr>
          <w:rFonts w:asciiTheme="majorHAnsi" w:hAnsiTheme="majorHAnsi" w:cstheme="majorHAnsi"/>
          <w:highlight w:val="yellow"/>
          <w:rPrChange w:id="13" w:author="Reinwald,Jonathan" w:date="2025-06-16T15:55:00Z">
            <w:rPr>
              <w:rFonts w:asciiTheme="majorHAnsi" w:hAnsiTheme="majorHAnsi" w:cstheme="majorHAnsi"/>
            </w:rPr>
          </w:rPrChange>
        </w:rPr>
        <w:t xml:space="preserve">associated with long-term psychosocial and economic </w:t>
      </w:r>
      <w:commentRangeStart w:id="14"/>
      <w:r w:rsidRPr="0098473C">
        <w:rPr>
          <w:rFonts w:asciiTheme="majorHAnsi" w:hAnsiTheme="majorHAnsi" w:cstheme="majorHAnsi"/>
          <w:highlight w:val="yellow"/>
          <w:rPrChange w:id="15" w:author="Reinwald,Jonathan" w:date="2025-06-16T15:55:00Z">
            <w:rPr>
              <w:rFonts w:asciiTheme="majorHAnsi" w:hAnsiTheme="majorHAnsi" w:cstheme="majorHAnsi"/>
            </w:rPr>
          </w:rPrChange>
        </w:rPr>
        <w:t xml:space="preserve">outcomes </w:t>
      </w:r>
      <w:commentRangeEnd w:id="14"/>
      <w:r>
        <w:rPr>
          <w:rStyle w:val="CommentReference"/>
        </w:rPr>
        <w:commentReference w:id="14"/>
      </w:r>
      <w:r w:rsidRPr="0098473C">
        <w:rPr>
          <w:rFonts w:asciiTheme="majorHAnsi" w:hAnsiTheme="majorHAnsi" w:cstheme="majorHAnsi"/>
          <w:highlight w:val="yellow"/>
          <w:rPrChange w:id="16" w:author="Reinwald,Jonathan" w:date="2025-06-16T15:55:00Z">
            <w:rPr>
              <w:rFonts w:asciiTheme="majorHAnsi" w:hAnsiTheme="majorHAnsi" w:cstheme="majorHAnsi"/>
            </w:rPr>
          </w:rPrChange>
        </w:rPr>
        <w:fldChar w:fldCharType="begin"/>
      </w:r>
      <w:r w:rsidRPr="0098473C">
        <w:rPr>
          <w:rFonts w:asciiTheme="majorHAnsi" w:hAnsiTheme="majorHAnsi" w:cstheme="majorHAnsi"/>
          <w:highlight w:val="yellow"/>
          <w:rPrChange w:id="17" w:author="Reinwald,Jonathan" w:date="2025-06-16T15:55:00Z">
            <w:rPr>
              <w:rFonts w:asciiTheme="majorHAnsi" w:hAnsiTheme="majorHAnsi" w:cstheme="majorHAnsi"/>
            </w:rPr>
          </w:rPrChange>
        </w:rPr>
        <w:instrText xml:space="preserve"> ADDIN ZOTERO_ITEM CSL_CITATION {"citationID":"iUn0sjkl","properties":{"formattedCitation":"[8]","plainCitation":"[8]","noteIndex":0},"citationItems":[{"id":1758,"uris":["http://zotero.org/users/local/jLTlwl1A/items/IIZ3WS4J"],"itemData":{"id":1758,"type":"article-journal","abstract":"BACKGROUND: Information on long-term prognosis in autism is limited. Outcome is known to be poor for those with an IQ below 50, but there have been few systematic studies of individuals with an IQ above this.\nMETHOD: Sixty-eight individuals meeting criteria for autism and with a performance IQ of 50 or above in childhood were followed up as adults. Their mean age when first seen was 7 years (range 3-15 years); at follow-up the average age was 29 years (range 21-48 years). Outcome measures included standardised cognitive, language and attainment tests. Information on social, communication and behavioural problems was obtained from the Autism Diagnostic Interview (ADI).\nRESULTS: Although a minority of adults had achieved relatively high levels of independence, most remained very dependent on their families or other support services. Few lived alone, had close friends, or permanent employment. Communication generally was impaired, and reading and spelling abilities were poor. Stereotyped behaviours or interests frequently persisted into adulthood. Ten individuals had developed epilepsy. Overall, only 12% were rated as having a 'Very Good' outcome; 10% were rated as 'Good' and 19% as 'Fair'. The majority was rated as having a 'Poor' (46%) or 'Very Poor' (12%) outcome. Individuals with a childhood performance IQ of at least 70 had a significantly better outcome than those with an IQ below this. However, within the normal IQ range outcome was very variable and, on an individual level, neither verbal nor performance IQ proved to be consistent prognostic indicators.\nCONCLUSIONS: Although outcome for adults with autism has improved over recent years, many remain highly dependent on others for support. This study provides some information on prognostic indicators, but more fine-grained research is needed into the childhood variables that are associated with good or poor outcome.","container-title":"Journal of Child Psychology and Psychiatry, and Allied Disciplines","DOI":"10.1111/j.1469-7610.2004.00215.x","ISSN":"0021-9630","issue":"2","journalAbbreviation":"J Child Psychol Psychiatry","language":"eng","note":"PMID: 14982237","page":"212-229","source":"PubMed","title":"Adult outcome for children with autism","volume":"45","author":[{"family":"Howlin","given":"Patricia"},{"family":"Goode","given":"Susan"},{"family":"Hutton","given":"Jane"},{"family":"Rutter","given":"Michael"}],"issued":{"date-parts":[["2004",2]]}}}],"schema":"https://github.com/citation-style-language/schema/raw/master/csl-citation.json"} </w:instrText>
      </w:r>
      <w:r w:rsidRPr="0098473C">
        <w:rPr>
          <w:rFonts w:asciiTheme="majorHAnsi" w:hAnsiTheme="majorHAnsi" w:cstheme="majorHAnsi"/>
          <w:highlight w:val="yellow"/>
          <w:rPrChange w:id="18" w:author="Reinwald,Jonathan" w:date="2025-06-16T15:55:00Z">
            <w:rPr>
              <w:rFonts w:asciiTheme="majorHAnsi" w:hAnsiTheme="majorHAnsi" w:cstheme="majorHAnsi"/>
            </w:rPr>
          </w:rPrChange>
        </w:rPr>
        <w:fldChar w:fldCharType="separate"/>
      </w:r>
      <w:r w:rsidRPr="0098473C">
        <w:rPr>
          <w:rFonts w:ascii="Calibri" w:hAnsi="Calibri" w:cs="Calibri"/>
          <w:highlight w:val="yellow"/>
          <w:rPrChange w:id="19" w:author="Reinwald,Jonathan" w:date="2025-06-16T15:55:00Z">
            <w:rPr>
              <w:rFonts w:ascii="Calibri" w:hAnsi="Calibri" w:cs="Calibri"/>
            </w:rPr>
          </w:rPrChange>
        </w:rPr>
        <w:t>[8]</w:t>
      </w:r>
      <w:r w:rsidRPr="0098473C">
        <w:rPr>
          <w:rFonts w:asciiTheme="majorHAnsi" w:hAnsiTheme="majorHAnsi" w:cstheme="majorHAnsi"/>
          <w:highlight w:val="yellow"/>
          <w:rPrChange w:id="20" w:author="Reinwald,Jonathan" w:date="2025-06-16T15:55:00Z">
            <w:rPr>
              <w:rFonts w:asciiTheme="majorHAnsi" w:hAnsiTheme="majorHAnsi" w:cstheme="majorHAnsi"/>
            </w:rPr>
          </w:rPrChange>
        </w:rPr>
        <w:fldChar w:fldCharType="end"/>
      </w:r>
      <w:r w:rsidRPr="0098473C">
        <w:rPr>
          <w:rFonts w:asciiTheme="majorHAnsi" w:hAnsiTheme="majorHAnsi" w:cstheme="majorHAnsi"/>
          <w:highlight w:val="yellow"/>
          <w:rPrChange w:id="21" w:author="Reinwald,Jonathan" w:date="2025-06-16T15:55:00Z">
            <w:rPr>
              <w:rFonts w:asciiTheme="majorHAnsi" w:hAnsiTheme="majorHAnsi" w:cstheme="majorHAnsi"/>
            </w:rPr>
          </w:rPrChange>
        </w:rPr>
        <w:t>.</w:t>
      </w:r>
    </w:p>
    <w:p w14:paraId="4BDB0B52" w14:textId="77777777" w:rsidR="00367DE8" w:rsidRDefault="00367DE8" w:rsidP="00367DE8">
      <w:pPr>
        <w:jc w:val="both"/>
        <w:rPr>
          <w:rFonts w:asciiTheme="majorHAnsi" w:hAnsiTheme="majorHAnsi" w:cstheme="majorHAnsi"/>
        </w:rPr>
      </w:pPr>
      <w:r w:rsidRPr="00096FA2">
        <w:rPr>
          <w:rFonts w:asciiTheme="majorHAnsi" w:hAnsiTheme="majorHAnsi" w:cstheme="majorHAnsi"/>
        </w:rPr>
        <w:t xml:space="preserve">Network theory has highlighted the role of tightly connected social subgroups in maintaining network cohesion and resilience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{"citationID":"NIwuIrwR","properties":{"formattedCitation":"[9]","plainCitation":"[9]","noteIndex":0},"citationItems":[{"id":1760,"uris":["http://zotero.org/users/local/jLTlwl1A/items/9EPF4TNP"],"itemData":{"id":1760,"type":"article-journal","abstract":"The human brain is a complex network of interlinked regions. Recent studies have demonstrated the existence of a number of highly connected and highly central neocortical hub regions, regions that play a key role in global information integration between different parts of the network. The potential functional importance of these \"brain hubs\" is underscored by recent studies showing that disturbances of their structural and functional connectivity profile are linked to neuropathology. This study aims to map out both the subcortical and neocortical hubs of the brain and examine their mutual relationship, particularly their structural linkages. Here, we demonstrate that brain hubs form a so-called \"rich club,\" characterized by a tendency for high-degree nodes to be more densely connected among themselves than nodes of a lower degree, providing important information on the higher-level topology of the brain network. Whole-brain structural networks of 21 subjects were reconstructed using diffusion tensor imaging data. Examining the connectivity profile of these networks revealed a group of 12 strongly interconnected bihemispheric hub regions, comprising the precuneus, superior frontal and superior parietal cortex, as well as the subcortical hippocampus, putamen, and thalamus. Importantly, these hub regions were found to be more densely interconnected than would be expected based solely on their degree, together forming a rich club. We discuss the potential functional implications of the rich-club organization of the human connectome, particularly in light of its role in information integration and in conferring robustness to its structural core.","container-title":"The Journal of Neuroscience: The Official Journal of the Society for Neuroscience","DOI":"10.1523/JNEUROSCI.3539-11.2011","ISSN":"1529-2401","issue":"44","journalAbbreviation":"J Neurosci","language":"eng","note":"PMID: 22049421\nPMCID: PMC6623027","page":"15775-15786","source":"PubMed","title":"Rich-club organization of the human connectome","volume":"31","author":[{"family":"Heuvel","given":"Martijn P.","non-dropping-particle":"van den"},{"family":"Sporns","given":"Olaf"}],"issued":{"date-parts":[["2011",11,2]]}}}],"schema":"https://github.com/citation-style-language/schema/raw/master/csl-citation.json"}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[9]</w:t>
      </w:r>
      <w:r w:rsidRPr="00096FA2">
        <w:rPr>
          <w:rFonts w:asciiTheme="majorHAnsi" w:hAnsiTheme="majorHAnsi" w:cstheme="majorHAnsi"/>
        </w:rPr>
        <w:fldChar w:fldCharType="end"/>
      </w:r>
      <w:r w:rsidRPr="00096FA2">
        <w:rPr>
          <w:rFonts w:asciiTheme="majorHAnsi" w:hAnsiTheme="majorHAnsi" w:cstheme="majorHAnsi"/>
        </w:rPr>
        <w:t xml:space="preserve">. While such structures are well-documented in human and digital social systems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{"citationID":"RIzUObST","properties":{"formattedCitation":"[10]","plainCitation":"[10]","noteIndex":0},"citationItems":[{"id":1763,"uris":["http://zotero.org/users/local/jLTlwl1A/items/E2JPRUPH"],"itemData":{"id":1763,"type":"article-journal","abstract":"How do social networks affect the spread of behavior? A popular hypothesis states that networks with many clustered ties and a high degree of separation will be less effective for behavioral diffusion than networks in which locally redundant ties are rewired to provide shortcuts across the social space. A competing hypothesis argues that when behaviors require social reinforcement, a network with more clustering may be more advantageous, even if the network as a whole has a larger diameter. I investigated the effects of network structure on diffusion by studying the spread of health behavior through artificially structured online communities. Individual adoption was much more likely when participants received social reinforcement from multiple neighbors in the social network. The behavior spread farther and faster across clustered-lattice networks than across corresponding random networks.","container-title":"Science (New York, N.Y.)","DOI":"10.1126/science.1185231","ISSN":"1095-9203","issue":"5996","journalAbbreviation":"Science","language":"eng","note":"PMID: 20813952","page":"1194-1197","source":"PubMed","title":"The spread of behavior in an online social network experiment","volume":"329","author":[{"family":"Centola","given":"Damon"}],"issued":{"date-parts":[["2010",9,3]]}}}],"schema":"https://github.com/citation-style-language/schema/raw/master/csl-citation.json"}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[10]</w:t>
      </w:r>
      <w:r w:rsidRPr="00096FA2">
        <w:rPr>
          <w:rFonts w:asciiTheme="majorHAnsi" w:hAnsiTheme="majorHAnsi" w:cstheme="majorHAnsi"/>
        </w:rPr>
        <w:fldChar w:fldCharType="end"/>
      </w:r>
      <w:r w:rsidRPr="00096FA2">
        <w:rPr>
          <w:rFonts w:asciiTheme="majorHAnsi" w:hAnsiTheme="majorHAnsi" w:cstheme="majorHAnsi"/>
        </w:rPr>
        <w:t xml:space="preserve">, their spontaneous formation </w:t>
      </w:r>
      <w:r w:rsidRPr="00096FA2">
        <w:rPr>
          <w:rFonts w:asciiTheme="majorHAnsi" w:hAnsiTheme="majorHAnsi" w:cstheme="majorHAnsi"/>
        </w:rPr>
        <w:br/>
        <w:t xml:space="preserve">in animal models, and the neurobiological mechanisms that support them, remain poorly understood. Identifying how individuals gain stable access to these high-value social structures may offer new insight into the subtle cognitive and neural underpinnings of social integration deficits in psychiatric </w:t>
      </w:r>
      <w:del w:id="22" w:author="Reinwald,Jonathan" w:date="2025-06-16T17:51:00Z">
        <w:r w:rsidRPr="00096FA2" w:rsidDel="002C4800">
          <w:rPr>
            <w:rFonts w:asciiTheme="majorHAnsi" w:hAnsiTheme="majorHAnsi" w:cstheme="majorHAnsi"/>
          </w:rPr>
          <w:delText>illness</w:delText>
        </w:r>
      </w:del>
      <w:ins w:id="23" w:author="Reinwald,Jonathan" w:date="2025-06-16T17:51:00Z">
        <w:r>
          <w:rPr>
            <w:rFonts w:asciiTheme="majorHAnsi" w:hAnsiTheme="majorHAnsi" w:cstheme="majorHAnsi"/>
          </w:rPr>
          <w:t>disorders</w:t>
        </w:r>
      </w:ins>
      <w:r w:rsidRPr="00096FA2">
        <w:rPr>
          <w:rFonts w:asciiTheme="majorHAnsi" w:hAnsiTheme="majorHAnsi" w:cstheme="majorHAnsi"/>
        </w:rPr>
        <w:t>.</w:t>
      </w:r>
    </w:p>
    <w:p w14:paraId="2D4E22B4" w14:textId="48275056" w:rsidR="00367DE8" w:rsidRDefault="00367DE8" w:rsidP="00367DE8">
      <w:pPr>
        <w:jc w:val="both"/>
        <w:rPr>
          <w:rFonts w:asciiTheme="majorHAnsi" w:hAnsiTheme="majorHAnsi" w:cstheme="majorHAnsi"/>
        </w:rPr>
      </w:pPr>
      <w:r w:rsidRPr="00096FA2">
        <w:rPr>
          <w:rFonts w:asciiTheme="majorHAnsi" w:hAnsiTheme="majorHAnsi" w:cstheme="majorHAnsi"/>
        </w:rPr>
        <w:t xml:space="preserve">Oxytocin is a well-established neuromodulator of social cognition across species, influencing social recognition, affiliative behavior, and bonding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Szy1Qxeb","properties":{"formattedCitation":"[11\\uc0\\u8211{}15]","plainCitation":"[11–15]","noteIndex":0},"citationItems":[{"id":1765,"uris":["http://zotero.org/users/local/jLTlwl1A/items/3Y83HC6B"],"itemData":{"id":1765,"type":"article-journal","abstract":"There is growing evidence that the neuropeptides oxytocin and vasopressin modulate complex social behavior and social cognition. These ancient neuropeptides display a marked conservation in gene structure and expression, yet diversity in the genetic regulation of their receptors seems to underlie natural variation in social behavior, both between and within species. Human studies are beginning to explore the roles of these neuropeptides in social cognition and behavior and suggest that variation in the genes encoding their receptors may contribute to variation in human social behavior by altering brain function. Understanding the neurobiology and neurogenetics of social cognition and behavior has important implications, both clinically and for society.","container-title":"Science (New York, N.Y.)","DOI":"10.1126/science.1158668","ISSN":"1095-9203","issue":"5903","journalAbbreviation":"Science","language":"eng","note":"PMID: 18988842","page":"900-904","source":"PubMed","title":"Oxytocin, vasopressin, and the neurogenetics of sociality","volume":"322","author":[{"family":"Donaldson","given":"Zoe R."},{"family":"Young","given":"Larry J."}],"issued":{"date-parts":[["2008",11,7]]}}},{"id":1767,"uris":["http://zotero.org/users/local/jLTlwl1A/items/W4ISWIGS"],"itemData":{"id":1767,"type":"article-journal","abstract":"Oxytocin is important for social interactions and maternal behaviour. However, little is known about when, where and how oxytocin modulates neural circuits to improve social cognition. Here we show how oxytocin enables pup retrieval behaviour in female mice by enhancing auditory cortical pup call responses. Retrieval behaviour required the left but not right auditory cortex, was accelerated by oxytocin in the left auditory cortex, and oxytocin receptors were preferentially expressed in the left auditory cortex. Neural responses to pup calls were lateralized, with co-tuned and temporally precise excitatory and inhibitory responses in the left cortex of maternal but not pup-naive adults. Finally, pairing calls with oxytocin enhanced responses by balancing the magnitude and timing of inhibition with excitation. Our results describe fundamental synaptic mechanisms by which oxytocin increases the salience of acoustic social stimuli. Furthermore, oxytocin-induced plasticity provides a biological basis for lateralization of auditory cortical processing.","container-title":"Nature","DOI":"10.1038/nature14402","ISSN":"1476-4687","issue":"7548","journalAbbreviation":"Nature","language":"eng","note":"PMID: 25874674\nPMCID: PMC4409554","page":"499-504","source":"PubMed","title":"Oxytocin enables maternal behaviour by balancing cortical inhibition","volume":"520","author":[{"family":"Marlin","given":"Bianca J."},{"family":"Mitre","given":"Mariela"},{"family":"D'amour","given":"James A."},{"family":"Chao","given":"Moses V."},{"family":"Froemke","given":"Robert C."}],"issued":{"date-parts":[["2015",4,23]]}}},{"id":21,"uris":["http://zotero.org/users/local/jLTlwl1A/items/M4N8H5J9"],"itemData":{"id":21,"type":"article-journal","abstract":"Oxytocin promotes social interactions and recognition of conspecifics that rely on olfaction in most species. The circuit mechanisms through which oxytocin modifies olfactory processing are incompletely understood. Here, we observed that optogenetically induced oxytocin release enhanced olfactory exploration and same-sex recognition of adult rats. Consistent with oxytocin's function in the anterior olfactory cortex, particularly in social cue processing, region-selective receptor deletion impaired social recognition but left odor discrimination and recognition intact outside a social context. Oxytocin transiently increased the drive of the anterior olfactory cortex projecting to olfactory bulb interneurons. Cortical top-down recruitment of interneurons dynamically enhanced the inhibitory input to olfactory bulb projection neurons and increased the signal-to-noise of their output. In summary, oxytocin generates states for optimized information extraction in an early cortical top-down network that is required for social interactions with potential implications for sensory processing deficits in autism spectrum disorders.","container-title":"Neuron","DOI":"10.1016/j.neuron.2016.03.033","ISSN":"1097-4199","issue":"3","journalAbbreviation":"Neuron","language":"eng","note":"number: 3\nPMID: 27112498\nPMCID: PMC4860033","page":"609-621","source":"PubMed","title":"Oxytocin Enhances Social Recognition by Modulating Cortical Control of Early Olfactory Processing","volume":"90","author":[{"family":"Oettl","given":"Lars-Lennart"},{"family":"Ravi","given":"Namasivayam"},{"family":"Schneider","given":"Miriam"},{"family":"Scheller","given":"Max F."},{"family":"Schneider","given":"Peggy"},{"family":"Mitre","given":"Mariela"},{"family":"Silva Gouveia","given":"Miriam","non-dropping-particle":"da"},{"family":"Froemke","given":"Robert C."},{"family":"Chao","given":"Moses V."},{"family":"Young","given":"W. Scott"},{"family":"Meyer-Lindenberg","given":"Andreas"},{"family":"Grinevich","given":"Valery"},{"family":"Shusterman","given":"Roman"},{"family":"Kelsch","given":"Wolfgang"}],"issued":{"date-parts":[["2016"]],"season":"04"}}},{"id":1779,"uris":["http://zotero.org/users/local/jLTlwl1A/items/CKJRXZRD"],"itemData":{"id":1779,"type":"article-journal","abstract":"The development of social familiarity in rodents depends predominantly on olfactory cues and can critically influence reproductive success. Researchers have operationally defined this memory by a reliable decrease in olfactory investigation in repeated or prolonged encounters with a conspecific. Brain oxytocin (OT) and vasopressin (AVP) seem to modulate a range of social behaviour from parental care to mate guarding. Pharmacological studies indicate that AVP administration may enhance social memory, whereas OT administration may either inhibit or facilitate social memory depending on dose, route or paradigm. We found that male mice mutant for the oxytocin gene (Oxt-/-) failed to develop social memory, whereas wild-type (Oxt+/+) mice showed intact social memory. Measurement of both olfactory foraging and olfactory habituation tasks indicated that olfactory detection of non-social stimuli is intact in Oxt-/- mice. Spatial memory and behavioural inhibition measured in a Morris water-maze, Y-maze, or habituation of an acoustic startle also seemed intact. Treatment with OT but not AVP rescued social memory in Oxt-/- mice, and treatment with an OT antagonist produced a social amnesia-like effect in Oxt+/+ mice. Our data indicate that OT is necessary for the normal development of social memory in mice and support the hypothesis that social memory has a neural basis distinct from other forms of memory.","container-title":"Nature Genetics","DOI":"10.1038/77040","ISSN":"1061-4036","issue":"3","journalAbbreviation":"Nat Genet","language":"eng","note":"PMID: 10888874","page":"284-288","source":"PubMed","title":"Social amnesia in mice lacking the oxytocin gene","volume":"25","author":[{"family":"Ferguson","given":"J. N."},{"family":"Young","given":"L. J."},{"family":"Hearn","given":"E. F."},{"family":"Matzuk","given":"M. M."},{"family":"Insel","given":"T. R."},{"family":"Winslow","given":"J. T."}],"issued":{"date-parts":[["2000",7]]}}},{"id":1558,"uris":["http://zotero.org/users/local/jLTlwl1A/items/7L87M8IN"],"itemData":{"id":1558,"type":"article-journal","abstract":"Social recognition is essential for the formation of social structures. Many times, recognition comes with lesser exploration of familiar animals. This lesser exploration has led to the assumption that recognition may be a habituation memory. The underlying memory mechanisms and the thereby acquired cortical representations of familiar mice have remained largely unknown, however. Here, we introduce an approach directly examining the recognition process from volatile body odors among male mice. We show that volatile body odors emitted by mice are sufficient to identify individuals and that more salience is assigned to familiar mice. Familiarity is encoded by reinforced population responses in two olfactory cortex hubs and communicated to other brain regions. The underlying oxytocin-induced plasticity promotes the separation of the cortical representations of familiar from other mice. In summary, neuronal encoding of familiar animals is distinct and utilizes the cortical representational space more broadly, promoting storage of complex social relationships.","container-title":"Nature Communications","DOI":"10.1038/s41467-024-50113-6","ISSN":"2041-1723","issue":"1","journalAbbreviation":"Nat Commun","language":"eng","note":"number: 1\nPMID: 39054324\nPMCID: PMC11272796","page":"6274","source":"PubMed","title":"Oxytocin induces the formation of distinctive cortical representations and cognitions biased toward familiar mice","volume":"15","author":[{"family":"Wolf","given":"David"},{"family":"Hartig","given":"Renée"},{"family":"Zhuo","given":"Yi"},{"family":"Scheller","given":"Max F."},{"family":"Articus","given":"Mirko"},{"family":"Moor","given":"Marcel"},{"family":"Grinevich","given":"Valery"},{"family":"Linster","given":"Christiane"},{"family":"Russo","given":"Eleonora"},{"family":"Weber-Fahr","given":"Wolfgang"},{"family":"Reinwald","given":"Jonathan R."},{"family":"Kelsch","given":"Wolfgang"}],"issued":{"date-parts":[["2024",7,25]]}}}],"schema":"https://github.com/citation-style-language/schema/raw/master/csl-citation.json"}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szCs w:val="24"/>
        </w:rPr>
        <w:t>[11–15]</w:t>
      </w:r>
      <w:r w:rsidRPr="00096FA2">
        <w:rPr>
          <w:rFonts w:asciiTheme="majorHAnsi" w:hAnsiTheme="majorHAnsi" w:cstheme="majorHAnsi"/>
        </w:rPr>
        <w:fldChar w:fldCharType="end"/>
      </w:r>
      <w:r w:rsidRPr="00096FA2">
        <w:rPr>
          <w:rFonts w:asciiTheme="majorHAnsi" w:hAnsiTheme="majorHAnsi" w:cstheme="majorHAnsi"/>
        </w:rPr>
        <w:t xml:space="preserve">. </w:t>
      </w:r>
      <w:commentRangeStart w:id="24"/>
      <w:r w:rsidRPr="00096FA2">
        <w:rPr>
          <w:rFonts w:asciiTheme="majorHAnsi" w:hAnsiTheme="majorHAnsi" w:cstheme="majorHAnsi"/>
        </w:rPr>
        <w:t xml:space="preserve">Its central role in modulating group cohesion and social salience has led to therapeutic interest in ASD and related conditions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{"citationID":"6ZcR8flJ","properties":{"formattedCitation":"[16, 17]","plainCitation":"[16, 17]","noteIndex":0},"citationItems":[{"id":1771,"uris":["http://zotero.org/users/local/jLTlwl1A/items/KPX3FEER"],"itemData":{"id":1771,"type":"article-journal","abstract":"The past eight years of research has demonstrated that oxytocin nasal spray has a significant impact on human social cognition. The aim of this review is to provide critical comment on the literature using an information-processing framework. We provide a summary of fundamental assumptions of information-processing models and highlight an impressive range of consistent findings that demonstrate the impact of oxytocin nasal spray on social information processing. These findings include that oxytocin nasal spray improves the early conceptual detection of affect from social cues and improves the accurate appraisal of affect from social cues at elaborate and strategic levels of processing. There is some evidence that these effects may be particularly powerful for positive social cues. This review comments on inconsistent results that have been reported. We argue that such inconsistencies can, in part, be explained by variability across experiments in the degree to which potential extraneous confounds have been controlled, the different methods upon which studies assessed cognition, and the extent to which the focus of investigation has been on group-based outcomes. Finally, we argue that sound cognitive experimental methods can provide powerful tools to identify markers of response to oxytocin nasal spray that can be integrated into more complex circuitry models. The identification of robust markers has particular value in predicting behavioral and therapeutic response to intervention. This should now be a major focus for future research. This article is part of a Special Issue entitled Oxytocin, Vasopressin, and Social Behavior.","container-title":"Hormones and Behavior","DOI":"10.1016/j.yhbeh.2012.01.002","ISSN":"1095-6867","issue":"3","journalAbbreviation":"Horm Behav","language":"eng","note":"PMID: 22265852","page":"410-418","source":"PubMed","title":"A critical review of the influence of oxytocin nasal spray on social cognition in humans: evidence and future directions","title-short":"A critical review of the influence of oxytocin nasal spray on social cognition in humans","volume":"61","author":[{"family":"Guastella","given":"Adam J."},{"family":"MacLeod","given":"Colin"}],"issued":{"date-parts":[["2012",3]]}}},{"id":1769,"uris":["http://zotero.org/users/local/jLTlwl1A/items/QA9LAPP5"],"itemData":{"id":1769,"type":"article-journal","abstract":"Although small-scale studies have described the effects of oxytocin on social deficits in autism spectrum disorder (ASD), no large-scale study has been conducted. In this randomized, parallel-group, multicenter, placebo-controlled, double-blind trial in Japan, 106 ASD individuals (18-48 y.o.) were enrolled between Jan 2015 and March 2016. Participants were randomly assigned to a 6-week intranasal oxytocin (48IU/day, n = 53) or placebo (n = 53) group. One-hundred-three participants were analyzed. Since oxytocin reduced the primary endpoint, Autism Diagnostic Observation Schedule (ADOS) reciprocity, (from 8.5 to 7.7; P &lt; .001) but placebo also reduced the score (8.3 to 7.2; P &lt; .001), no between-group difference was found (effect size -0.08; 95% CI, -0.46 to 0.31; P = .69); however, plasma oxytocin was only elevated from baseline to endpoint in the oxytocin-group compared with the placebo-group (effect size -1.12; -1.53 to -0.70; P &lt; .0001). Among the secondary endpoints, oxytocin reduced ADOS repetitive behavior (2.0 to 1.5; P &lt; .0001) compared with placebo (2.0 to 1.8; P = .43) (effect size 0.44; 0.05 to 0.83; P = .026). In addition, the duration of gaze fixation on socially relevant regions, another secondary endpoint, was increased by oxytocin (41.2 to 52.3; P = .03) compared with placebo (45.7 to 40.4; P = .25) (effect size 0.55; 0.10 to 1.0; P = .018). No significant effects were observed for the other secondary endpoints. No significant difference in the prevalence of adverse events was observed between groups, although one participant experienced temporary gynecomastia during oxytocin administration. Based on the present findings, we cannot recommend continuous intranasal oxytocin treatment alone at the current dose and duration for treatment of the core social symptoms of high-functioning ASD in adult men, although this large-scale trial suggests oxytocin's possibility to treat ASD repetitive behavior.","container-title":"Molecular Psychiatry","DOI":"10.1038/s41380-018-0097-2","ISSN":"1476-5578","issue":"8","journalAbbreviation":"Mol Psychiatry","language":"eng","note":"PMID: 29955161","page":"1849-1858","source":"PubMed","title":"Effect of intranasal oxytocin on the core social symptoms of autism spectrum disorder: a randomized clinical trial","title-short":"Effect of intranasal oxytocin on the core social symptoms of autism spectrum disorder","volume":"25","author":[{"family":"Yamasue","given":"Hidenori"},{"family":"Okada","given":"Takashi"},{"family":"Munesue","given":"Toshio"},{"family":"Kuroda","given":"Miho"},{"family":"Fujioka","given":"Toru"},{"family":"Uno","given":"Yota"},{"family":"Matsumoto","given":"Kaori"},{"family":"Kuwabara","given":"Hitoshi"},{"family":"Mori","given":"Daisuke"},{"family":"Okamoto","given":"Yuko"},{"family":"Yoshimura","given":"Yuko"},{"family":"Kawakubo","given":"Yuki"},{"family":"Arioka","given":"Yuko"},{"family":"Kojima","given":"Masaki"},{"family":"Yuhi","given":"Teruko"},{"family":"Owada","given":"Keiho"},{"family":"Yassin","given":"Walid"},{"family":"Kushima","given":"Itaru"},{"family":"Benner","given":"Seico"},{"family":"Ogawa","given":"Nanayo"},{"family":"Eriguchi","given":"Yosuke"},{"family":"Kawano","given":"Naoko"},{"family":"Uemura","given":"Yukari"},{"family":"Yamamoto","given":"Maeri"},{"family":"Kano","given":"Yukiko"},{"family":"Kasai","given":"Kiyoto"},{"family":"Higashida","given":"Haruhiro"},{"family":"Ozaki","given":"Norio"},{"family":"Kosaka","given":"Hirotaka"}],"issued":{"date-parts":[["2020",8]]}}}],"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[16, 17]</w:t>
      </w:r>
      <w:r w:rsidRPr="00096FA2">
        <w:rPr>
          <w:rFonts w:asciiTheme="majorHAnsi" w:hAnsiTheme="majorHAnsi" w:cstheme="majorHAnsi"/>
        </w:rPr>
        <w:fldChar w:fldCharType="end"/>
      </w:r>
      <w:r w:rsidRPr="00096FA2">
        <w:rPr>
          <w:rFonts w:asciiTheme="majorHAnsi" w:hAnsiTheme="majorHAnsi" w:cstheme="majorHAnsi"/>
        </w:rPr>
        <w:t xml:space="preserve">. </w:t>
      </w:r>
      <w:commentRangeEnd w:id="24"/>
      <w:r>
        <w:rPr>
          <w:rStyle w:val="CommentReference"/>
        </w:rPr>
        <w:commentReference w:id="24"/>
      </w:r>
      <w:r w:rsidRPr="00096FA2">
        <w:rPr>
          <w:rFonts w:asciiTheme="majorHAnsi" w:hAnsiTheme="majorHAnsi" w:cstheme="majorHAnsi"/>
        </w:rPr>
        <w:t xml:space="preserve">However, despite promising preclinical data, clinical trials of intranasal oxytocin have yielded inconsistent outcomes, underscoring the importance of context, circuit specificity, and individual variability in determining efficacy </w:t>
      </w:r>
      <w:r w:rsidRPr="00096FA2">
        <w:rPr>
          <w:rFonts w:asciiTheme="majorHAnsi" w:hAnsiTheme="majorHAnsi" w:cstheme="majorHAnsi"/>
        </w:rPr>
        <w:fldChar w:fldCharType="begin"/>
      </w:r>
      <w:r>
        <w:rPr>
          <w:rFonts w:asciiTheme="majorHAnsi" w:hAnsiTheme="majorHAnsi" w:cstheme="majorHAnsi"/>
        </w:rPr>
        <w:instrText xml:space="preserve"> ADDIN ZOTERO_ITEM CSL_CITATION {"citationID":"zFihXib3","properties":{"formattedCitation":"[18, 19]","plainCitation":"[18, 19]","noteIndex":0},"citationItems":[{"id":1773,"uris":["http://zotero.org/users/local/jLTlwl1A/items/C4796KRH"],"itemData":{"id":1773,"type":"article-journal","abstract":"Oxytocin may influence various human behaviors and the connectivity across subcortical and cortical networks. Previous oxytocin studies are male biased and often constrained by task-based inferences. Here, we investigate the impact of oxytocin on resting-state connectivity between subcortical and cortical networks in women. We collected resting-state functional magnetic resonance imaging (fMRI) data on 26 typically developing women 40 min following intranasal oxytocin administration using a double-blind placebo-controlled crossover design. Independent components analysis (ICA) was applied to examine connectivity between networks. An independent analysis of oxytocin receptor (OXTR) gene expression in human subcortical and cortical areas was carried out to determine plausibility of direct oxytocin effects on OXTR. In women, OXTR was highly expressed in striatal and other subcortical regions, but showed modest expression in cortical areas. Oxytocin increased connectivity between corticostriatal circuitry typically involved in reward, emotion, social communication, language and pain processing. This effect was 1.39 standard deviations above the null effect of no difference between oxytocin and placebo. This oxytocin-related effect on corticostriatal connectivity covaried with autistic traits, such that oxytocin-related increase in connectivity was stronger in individuals with higher autistic traits. In sum, oxytocin strengthened corticostriatal connectivity in women, particularly with cortical networks that are involved in social-communicative, motivational and affective processes. This effect may be important for future work on neurological and psychiatric conditions (for example, autism), particularly through highlighting how oxytocin may operate differently for subsets of individuals.","container-title":"Translational Psychiatry","DOI":"10.1038/tp.2017.72","ISSN":"2158-3188","issue":"4","journalAbbreviation":"Transl Psychiatry","language":"eng","note":"PMID: 28418398\nPMCID: PMC5416709","page":"e1099","source":"PubMed","title":"Intranasal oxytocin enhances intrinsic corticostriatal functional connectivity in women","volume":"7","author":[{"family":"Bethlehem","given":"R. a. I."},{"family":"Lombardo","given":"M. V."},{"family":"Lai","given":"M.-C."},{"family":"Auyeung","given":"B."},{"family":"Crockford","given":"S. K."},{"family":"Deakin","given":"J."},{"family":"Soubramanian","given":"S."},{"family":"Sule","given":"A."},{"family":"Kundu","given":"P."},{"family":"Voon","given":"V."},{"family":"Baron-Cohen","given":"S."}],"issued":{"date-parts":[["2017",4,18]]}}},{"id":1776,"uris":["http://zotero.org/users/local/jLTlwl1A/items/BC9VKC8A"],"itemData":{"id":1776,"type":"article-journal","abstract":"Despite widespread reports that intranasal application of oxytocin has a variety of behavioral effects, very little of the huge amounts applied intranasally appears to reach the cerebrospinal fluid. However, peripheral concentrations are increased to supraphysiologic levels, with likely effects on diverse targets including the gastrointestinal tract, heart, and reproductive tract. The wish to believe in the effectiveness of intranasal oxytocin appears to be widespread and needs to be guarded against with scepticism and rigor. Preregistering trials, declaring primary and secondary outcomes in advance, specifying the statistical methods to be applied, and making all data openly available should minimize problems of publication bias and questionable post hoc analyses. Effects of intranasal oxytocin also need proper dose-response studies, and such studies need to include control subjects for peripheral effects, by administering oxytocin peripherally and by blocking peripheral actions with antagonists. Reports in the literature of oxytocin measurements include many that have been made with discredited methodology. Claims that peripheral measurements of oxytocin reflect central release are questionable at best.","container-title":"Biological Psychiatry","DOI":"10.1016/j.biopsych.2015.05.003","ISSN":"1873-2402","issue":"3","journalAbbreviation":"Biol Psychiatry","language":"eng","note":"PMID: 26049207","page":"243-250","source":"PubMed","title":"Intranasal Oxytocin: Myths and Delusions","title-short":"Intranasal Oxytocin","volume":"79","author":[{"family":"Leng","given":"Gareth"},{"family":"Ludwig","given":"Mike"}],"issued":{"date-parts":[["2016",2,1]]}}}],"schema":"https://github.com/citation-style-language/schema/raw/master/csl-citation.json"} </w:instrText>
      </w:r>
      <w:r w:rsidRPr="00096FA2">
        <w:rPr>
          <w:rFonts w:asciiTheme="majorHAnsi" w:hAnsiTheme="majorHAnsi" w:cstheme="majorHAnsi"/>
        </w:rPr>
        <w:fldChar w:fldCharType="separate"/>
      </w:r>
      <w:r w:rsidRPr="000C4041">
        <w:rPr>
          <w:rFonts w:ascii="Calibri" w:hAnsi="Calibri" w:cs="Calibri"/>
        </w:rPr>
        <w:t>[18, 19]</w:t>
      </w:r>
      <w:r w:rsidRPr="00096FA2">
        <w:rPr>
          <w:rFonts w:asciiTheme="majorHAnsi" w:hAnsiTheme="majorHAnsi" w:cstheme="majorHAnsi"/>
        </w:rPr>
        <w:fldChar w:fldCharType="end"/>
      </w:r>
      <w:r w:rsidRPr="00096FA2">
        <w:rPr>
          <w:rFonts w:asciiTheme="majorHAnsi" w:hAnsiTheme="majorHAnsi" w:cstheme="majorHAnsi"/>
        </w:rPr>
        <w:t xml:space="preserve">. </w:t>
      </w:r>
      <w:r w:rsidRPr="00096FA2">
        <w:rPr>
          <w:rFonts w:asciiTheme="majorHAnsi" w:hAnsiTheme="majorHAnsi" w:cstheme="majorHAnsi"/>
        </w:rPr>
        <w:br/>
        <w:t>Clarifying oxytocin’s role in naturalistic, socially complex settings is therefore critical for understanding its function and for refining therapeutic strategies.</w:t>
      </w:r>
    </w:p>
    <w:p w14:paraId="2741D061" w14:textId="318BB4FB" w:rsidR="00404765" w:rsidRPr="00404765" w:rsidRDefault="00404765" w:rsidP="00367DE8">
      <w:pPr>
        <w:jc w:val="both"/>
        <w:rPr>
          <w:rFonts w:asciiTheme="majorHAnsi" w:hAnsiTheme="majorHAnsi" w:cstheme="majorHAnsi"/>
          <w:color w:val="E36C0A" w:themeColor="accent6" w:themeShade="BF"/>
        </w:rPr>
      </w:pPr>
      <w:r w:rsidRPr="00404765">
        <w:rPr>
          <w:rFonts w:asciiTheme="majorHAnsi" w:hAnsiTheme="majorHAnsi" w:cstheme="majorHAnsi"/>
          <w:color w:val="E36C0A" w:themeColor="accent6" w:themeShade="BF"/>
        </w:rPr>
        <w:t>Brain genotypes: mimicking regional expression heterogeneity</w:t>
      </w:r>
    </w:p>
    <w:p w14:paraId="29962C08" w14:textId="67BF0F10" w:rsidR="00367DE8" w:rsidRPr="00367DE8" w:rsidRDefault="00367DE8" w:rsidP="00367DE8">
      <w:pPr>
        <w:jc w:val="both"/>
        <w:rPr>
          <w:rFonts w:asciiTheme="majorHAnsi" w:hAnsiTheme="majorHAnsi" w:cstheme="majorHAnsi"/>
          <w:color w:val="00B050"/>
        </w:rPr>
      </w:pPr>
      <w:r w:rsidRPr="00367DE8">
        <w:rPr>
          <w:rFonts w:asciiTheme="majorHAnsi" w:hAnsiTheme="majorHAnsi" w:cstheme="majorHAnsi"/>
          <w:color w:val="00B050"/>
        </w:rPr>
        <w:t xml:space="preserve">We hypothesized that oxytocin receptor (OXTR) signaling in the anterior olfactory nucleus (AON)—a key region involved in modulating olfactory inputs relevant for social recognition </w:t>
      </w:r>
      <w:r w:rsidRPr="00367DE8">
        <w:rPr>
          <w:rFonts w:asciiTheme="majorHAnsi" w:hAnsiTheme="majorHAnsi" w:cstheme="majorHAnsi"/>
          <w:color w:val="00B050"/>
        </w:rPr>
        <w:fldChar w:fldCharType="begin"/>
      </w:r>
      <w:r w:rsidRPr="00367DE8">
        <w:rPr>
          <w:rFonts w:asciiTheme="majorHAnsi" w:hAnsiTheme="majorHAnsi" w:cstheme="majorHAnsi"/>
          <w:color w:val="00B050"/>
        </w:rPr>
        <w:instrText xml:space="preserve"> ADDIN ZOTERO_ITEM CSL_CITATION {"citationID":"s3sfZlOt","properties":{"formattedCitation":"[13, 15]","plainCitation":"[13, 15]","noteIndex":0},"citationItems":[{"id":21,"uris":["http://zotero.org/users/local/jLTlwl1A/items/M4N8H5J9"],"itemData":{"id":21,"type":"article-journal","abstract":"Oxytocin promotes social interactions and recognition of conspecifics that rely on olfaction in most species. The circuit mechanisms through which oxytocin modifies olfactory processing are incompletely understood. Here, we observed that optogenetically induced oxytocin release enhanced olfactory exploration and same-sex recognition of adult rats. Consistent with oxytocin's function in the anterior olfactory cortex, particularly in social cue processing, region-selective receptor deletion impaired social recognition but left odor discrimination and recognition intact outside a social context. Oxytocin transiently increased the drive of the anterior olfactory cortex projecting to olfactory bulb interneurons. Cortical top-down recruitment of interneurons dynamically enhanced the inhibitory input to olfactory bulb projection neurons and increased the signal-to-noise of their output. In summary, oxytocin generates states for optimized information extraction in an early cortical top-down network that is required for social interactions with potential implications for sensory processing deficits in autism spectrum disorders.","container-title":"Neuron","DOI":"10.1016/j.neuron.2016.03.033","ISSN":"1097-4199","issue":"3","journalAbbreviation":"Neuron","language":"eng","note":"number: 3\nPMID: 27112498\nPMCID: PMC4860033","page":"609-621","source":"PubMed","title":"Oxytocin Enhances Social Recognition by Modulating Cortical Control of Early Olfactory Processing","volume":"90","author":[{"family":"Oettl","given":"Lars-Lennart"},{"family":"Ravi","given":"Namasivayam"},{"family":"Schneider","given":"Miriam"},{"family":"Scheller","given":"Max F."},{"family":"Schneider","given":"Peggy"},{"family":"Mitre","given":"Mariela"},{"family":"Silva Gouveia","given":"Miriam","non-dropping-particle":"da"},{"family":"Froemke","given":"Robert C."},{"family":"Chao","given":"Moses V."},{"family":"Young","given":"W. Scott"},{"family":"Meyer-Lindenberg","given":"Andreas"},{"family":"Grinevich","given":"Valery"},{"family":"Shusterman","given":"Roman"},{"family":"Kelsch","given":"Wolfgang"}],"issued":{"date-parts":[["2016"]],"season":"04"}}},{"id":1558,"uris":["http://zotero.org/users/local/jLTlwl1A/items/7L87M8IN"],"itemData":{"id":1558,"type":"article-journal","abstract":"Social recognition is essential for the formation of social structures. Many times, recognition comes with lesser exploration of familiar animals. This lesser exploration has led to the assumption that recognition may be a habituation memory. The underlying memory mechanisms and the thereby acquired cortical representations of familiar mice have remained largely unknown, however. Here, we introduce an approach directly examining the recognition process from volatile body odors among male mice. We show that volatile body odors emitted by mice are sufficient to identify individuals and that more salience is assigned to familiar mice. Familiarity is encoded by reinforced population responses in two olfactory cortex hubs and communicated to other brain regions. The underlying oxytocin-induced plasticity promotes the separation of the cortical representations of familiar from other mice. In summary, neuronal encoding of familiar animals is distinct and utilizes the cortical representational space more broadly, promoting storage of complex social relationships.","container-title":"Nature Communications","DOI":"10.1038/s41467-024-50113-6","ISSN":"2041-1723","issue":"1","journalAbbreviation":"Nat Commun","language":"eng","note":"number: 1\nPMID: 39054324\nPMCID: PMC11272796","page":"6274","source":"PubMed","title":"Oxytocin induces the formation of distinctive cortical representations and cognitions biased toward familiar mice","volume":"15","author":[{"family":"Wolf","given":"David"},{"family":"Hartig","given":"Renée"},{"family":"Zhuo","given":"Yi"},{"family":"Scheller","given":"Max F."},{"family":"Articus","given":"Mirko"},{"family":"Moor","given":"Marcel"},{"family":"Grinevich","given":"Valery"},{"family":"Linster","given":"Christiane"},{"family":"Russo","given":"Eleonora"},{"family":"Weber-Fahr","given":"Wolfgang"},{"family":"Reinwald","given":"Jonathan R."},{"family":"Kelsch","given":"Wolfgang"}],"issued":{"date-parts":[["2024",7,25]]}}}],"schema":"https://github.com/citation-style-language/schema/raw/master/csl-citation.json"} </w:instrText>
      </w:r>
      <w:r w:rsidRPr="00367DE8">
        <w:rPr>
          <w:rFonts w:asciiTheme="majorHAnsi" w:hAnsiTheme="majorHAnsi" w:cstheme="majorHAnsi"/>
          <w:color w:val="00B050"/>
        </w:rPr>
        <w:fldChar w:fldCharType="separate"/>
      </w:r>
      <w:r w:rsidRPr="00367DE8">
        <w:rPr>
          <w:rFonts w:ascii="Calibri" w:hAnsi="Calibri" w:cs="Calibri"/>
          <w:color w:val="00B050"/>
        </w:rPr>
        <w:t>[13, 15]</w:t>
      </w:r>
      <w:r w:rsidRPr="00367DE8">
        <w:rPr>
          <w:rFonts w:asciiTheme="majorHAnsi" w:hAnsiTheme="majorHAnsi" w:cstheme="majorHAnsi"/>
          <w:color w:val="00B050"/>
        </w:rPr>
        <w:fldChar w:fldCharType="end"/>
      </w:r>
      <w:r w:rsidRPr="00367DE8">
        <w:rPr>
          <w:rFonts w:asciiTheme="majorHAnsi" w:hAnsiTheme="majorHAnsi" w:cstheme="majorHAnsi"/>
          <w:color w:val="00B050"/>
        </w:rPr>
        <w:t>—contributes to the formation and stabilization of affiliative bonds in group-living animals.</w:t>
      </w:r>
    </w:p>
    <w:p w14:paraId="27B1D86B" w14:textId="11E9B457" w:rsidR="00367DE8" w:rsidRPr="00367DE8" w:rsidRDefault="00367DE8" w:rsidP="00367DE8">
      <w:pPr>
        <w:jc w:val="both"/>
        <w:rPr>
          <w:rFonts w:asciiTheme="majorHAnsi" w:hAnsiTheme="majorHAnsi" w:cstheme="majorHAnsi"/>
          <w:color w:val="00B050"/>
        </w:rPr>
      </w:pPr>
      <w:r w:rsidRPr="00367DE8">
        <w:rPr>
          <w:rFonts w:asciiTheme="majorHAnsi" w:hAnsiTheme="majorHAnsi" w:cstheme="majorHAnsi"/>
          <w:color w:val="00B050"/>
        </w:rPr>
        <w:t xml:space="preserve">Add here Kendrick, </w:t>
      </w:r>
      <w:proofErr w:type="spellStart"/>
      <w:r w:rsidRPr="00367DE8">
        <w:rPr>
          <w:rFonts w:asciiTheme="majorHAnsi" w:hAnsiTheme="majorHAnsi" w:cstheme="majorHAnsi"/>
          <w:color w:val="00B050"/>
        </w:rPr>
        <w:t>Oettl</w:t>
      </w:r>
      <w:proofErr w:type="spellEnd"/>
      <w:r w:rsidRPr="00367DE8">
        <w:rPr>
          <w:rFonts w:asciiTheme="majorHAnsi" w:hAnsiTheme="majorHAnsi" w:cstheme="majorHAnsi"/>
          <w:color w:val="00B050"/>
        </w:rPr>
        <w:t xml:space="preserve"> Wolf and others</w:t>
      </w:r>
    </w:p>
    <w:p w14:paraId="4DB82C05" w14:textId="39593351" w:rsidR="00367DE8" w:rsidRPr="00367DE8" w:rsidRDefault="00367DE8" w:rsidP="00367DE8">
      <w:pPr>
        <w:jc w:val="both"/>
        <w:rPr>
          <w:rFonts w:asciiTheme="majorHAnsi" w:hAnsiTheme="majorHAnsi" w:cstheme="majorHAnsi"/>
          <w:color w:val="00B050"/>
        </w:rPr>
      </w:pPr>
      <w:r w:rsidRPr="00367DE8">
        <w:rPr>
          <w:rFonts w:asciiTheme="majorHAnsi" w:hAnsiTheme="majorHAnsi" w:cstheme="majorHAnsi"/>
          <w:color w:val="00B050"/>
        </w:rPr>
        <w:t xml:space="preserve">Add human olfactory, </w:t>
      </w:r>
    </w:p>
    <w:p w14:paraId="2FC9C8BC" w14:textId="7675C70F" w:rsidR="00FF2AE1" w:rsidRDefault="00367DE8" w:rsidP="00367DE8">
      <w:pPr>
        <w:jc w:val="both"/>
        <w:rPr>
          <w:rFonts w:asciiTheme="majorHAnsi" w:hAnsiTheme="majorHAnsi" w:cstheme="majorHAnsi"/>
        </w:rPr>
      </w:pPr>
      <w:commentRangeStart w:id="25"/>
      <w:r w:rsidRPr="00096FA2">
        <w:rPr>
          <w:rFonts w:asciiTheme="majorHAnsi" w:hAnsiTheme="majorHAnsi" w:cstheme="majorHAnsi"/>
        </w:rPr>
        <w:t>Using adult mice with selective OXTR deletion in the AON (OXTR</w:t>
      </w:r>
      <w:r w:rsidRPr="00096FA2">
        <w:rPr>
          <w:rFonts w:asciiTheme="majorHAnsi" w:hAnsiTheme="majorHAnsi" w:cstheme="majorHAnsi"/>
          <w:vertAlign w:val="superscript"/>
        </w:rPr>
        <w:t>∆AON</w:t>
      </w:r>
      <w:r w:rsidRPr="00096FA2">
        <w:rPr>
          <w:rFonts w:asciiTheme="majorHAnsi" w:hAnsiTheme="majorHAnsi" w:cstheme="majorHAnsi"/>
        </w:rPr>
        <w:t xml:space="preserve">), we </w:t>
      </w:r>
      <w:commentRangeStart w:id="26"/>
      <w:r w:rsidRPr="00096FA2">
        <w:rPr>
          <w:rFonts w:asciiTheme="majorHAnsi" w:hAnsiTheme="majorHAnsi" w:cstheme="majorHAnsi"/>
        </w:rPr>
        <w:t xml:space="preserve">preserve normal </w:t>
      </w:r>
      <w:commentRangeEnd w:id="25"/>
      <w:r>
        <w:rPr>
          <w:rStyle w:val="CommentReference"/>
        </w:rPr>
        <w:commentReference w:id="25"/>
      </w:r>
      <w:r w:rsidRPr="00096FA2">
        <w:rPr>
          <w:rFonts w:asciiTheme="majorHAnsi" w:hAnsiTheme="majorHAnsi" w:cstheme="majorHAnsi"/>
        </w:rPr>
        <w:t>neurodevelopment and prior social experience</w:t>
      </w:r>
      <w:commentRangeEnd w:id="26"/>
      <w:r>
        <w:rPr>
          <w:rStyle w:val="CommentReference"/>
        </w:rPr>
        <w:commentReference w:id="26"/>
      </w:r>
      <w:r w:rsidRPr="00096FA2">
        <w:rPr>
          <w:rFonts w:asciiTheme="majorHAnsi" w:hAnsiTheme="majorHAnsi" w:cstheme="majorHAnsi"/>
        </w:rPr>
        <w:t xml:space="preserve">, allowing us to isolate the contribution of </w:t>
      </w:r>
      <w:r w:rsidRPr="00FF2AE1">
        <w:rPr>
          <w:rFonts w:asciiTheme="majorHAnsi" w:hAnsiTheme="majorHAnsi" w:cstheme="majorHAnsi"/>
          <w:strike/>
          <w:color w:val="FF0000"/>
        </w:rPr>
        <w:t xml:space="preserve">this circuit to </w:t>
      </w:r>
      <w:commentRangeStart w:id="27"/>
      <w:commentRangeStart w:id="28"/>
      <w:r w:rsidRPr="00FF2AE1">
        <w:rPr>
          <w:rFonts w:asciiTheme="majorHAnsi" w:hAnsiTheme="majorHAnsi" w:cstheme="majorHAnsi"/>
          <w:strike/>
          <w:color w:val="FF0000"/>
          <w:highlight w:val="yellow"/>
          <w:rPrChange w:id="29" w:author="Reinwald,Jonathan" w:date="2025-06-16T15:51:00Z">
            <w:rPr>
              <w:rFonts w:asciiTheme="majorHAnsi" w:hAnsiTheme="majorHAnsi" w:cstheme="majorHAnsi"/>
            </w:rPr>
          </w:rPrChange>
        </w:rPr>
        <w:t>network-level behavior</w:t>
      </w:r>
      <w:commentRangeEnd w:id="27"/>
      <w:r w:rsidRPr="00FF2AE1">
        <w:rPr>
          <w:rStyle w:val="CommentReference"/>
          <w:strike/>
          <w:color w:val="FF0000"/>
        </w:rPr>
        <w:commentReference w:id="27"/>
      </w:r>
      <w:commentRangeEnd w:id="28"/>
      <w:r w:rsidRPr="00FF2AE1">
        <w:rPr>
          <w:rStyle w:val="CommentReference"/>
          <w:strike/>
          <w:color w:val="FF0000"/>
        </w:rPr>
        <w:commentReference w:id="28"/>
      </w:r>
      <w:r w:rsidRPr="00096FA2">
        <w:rPr>
          <w:rFonts w:asciiTheme="majorHAnsi" w:hAnsiTheme="majorHAnsi" w:cstheme="majorHAnsi"/>
        </w:rPr>
        <w:t xml:space="preserve">. </w:t>
      </w:r>
    </w:p>
    <w:p w14:paraId="741DC619" w14:textId="553269F2" w:rsidR="004865F9" w:rsidRDefault="00FF2AE1" w:rsidP="00367DE8">
      <w:pPr>
        <w:jc w:val="both"/>
        <w:rPr>
          <w:rFonts w:asciiTheme="majorHAnsi" w:hAnsiTheme="majorHAnsi" w:cstheme="majorHAnsi"/>
          <w:color w:val="00B050"/>
        </w:rPr>
      </w:pPr>
      <w:r w:rsidRPr="00FF2AE1">
        <w:rPr>
          <w:rFonts w:asciiTheme="majorHAnsi" w:hAnsiTheme="majorHAnsi" w:cstheme="majorHAnsi"/>
          <w:color w:val="00B050"/>
        </w:rPr>
        <w:t xml:space="preserve">Elaborate here on increasing complexity approach along with </w:t>
      </w:r>
      <w:proofErr w:type="spellStart"/>
      <w:r w:rsidRPr="00FF2AE1">
        <w:rPr>
          <w:rFonts w:asciiTheme="majorHAnsi" w:hAnsiTheme="majorHAnsi" w:cstheme="majorHAnsi"/>
          <w:color w:val="00B050"/>
        </w:rPr>
        <w:t>Cisek</w:t>
      </w:r>
      <w:proofErr w:type="spellEnd"/>
      <w:r w:rsidRPr="00FF2AE1">
        <w:rPr>
          <w:rFonts w:asciiTheme="majorHAnsi" w:hAnsiTheme="majorHAnsi" w:cstheme="majorHAnsi"/>
          <w:color w:val="00B050"/>
        </w:rPr>
        <w:t xml:space="preserve"> and others</w:t>
      </w:r>
      <w:r w:rsidR="004865F9">
        <w:rPr>
          <w:rFonts w:asciiTheme="majorHAnsi" w:hAnsiTheme="majorHAnsi" w:cstheme="majorHAnsi"/>
          <w:color w:val="00B050"/>
        </w:rPr>
        <w:t>: without losing precision! (</w:t>
      </w:r>
      <w:proofErr w:type="gramStart"/>
      <w:r w:rsidR="004865F9">
        <w:rPr>
          <w:rFonts w:asciiTheme="majorHAnsi" w:hAnsiTheme="majorHAnsi" w:cstheme="majorHAnsi"/>
          <w:color w:val="00B050"/>
        </w:rPr>
        <w:t>add</w:t>
      </w:r>
      <w:proofErr w:type="gramEnd"/>
      <w:r w:rsidR="004865F9">
        <w:rPr>
          <w:rFonts w:asciiTheme="majorHAnsi" w:hAnsiTheme="majorHAnsi" w:cstheme="majorHAnsi"/>
          <w:color w:val="00B050"/>
        </w:rPr>
        <w:t xml:space="preserve"> scheme)</w:t>
      </w:r>
    </w:p>
    <w:p w14:paraId="7CA3A744" w14:textId="5392E047" w:rsidR="004865F9" w:rsidRDefault="004865F9" w:rsidP="00367DE8">
      <w:pPr>
        <w:jc w:val="both"/>
        <w:rPr>
          <w:rFonts w:asciiTheme="majorHAnsi" w:hAnsiTheme="majorHAnsi" w:cstheme="majorHAnsi"/>
          <w:color w:val="00B050"/>
        </w:rPr>
      </w:pPr>
      <w:r>
        <w:rPr>
          <w:rFonts w:asciiTheme="majorHAnsi" w:hAnsiTheme="majorHAnsi" w:cstheme="majorHAnsi"/>
          <w:color w:val="00B050"/>
        </w:rPr>
        <w:t xml:space="preserve">Requirements for complexity: </w:t>
      </w:r>
    </w:p>
    <w:p w14:paraId="316A733B" w14:textId="77777777" w:rsidR="004865F9" w:rsidRPr="004865F9" w:rsidRDefault="004865F9" w:rsidP="004865F9">
      <w:pPr>
        <w:pStyle w:val="ListParagraph"/>
        <w:numPr>
          <w:ilvl w:val="0"/>
          <w:numId w:val="11"/>
        </w:numPr>
        <w:jc w:val="both"/>
        <w:rPr>
          <w:rFonts w:asciiTheme="majorHAnsi" w:hAnsiTheme="majorHAnsi" w:cstheme="majorHAnsi"/>
          <w:color w:val="00B050"/>
        </w:rPr>
      </w:pPr>
      <w:r w:rsidRPr="004865F9">
        <w:rPr>
          <w:rFonts w:asciiTheme="majorHAnsi" w:hAnsiTheme="majorHAnsi" w:cstheme="majorHAnsi"/>
          <w:color w:val="00B050"/>
        </w:rPr>
        <w:lastRenderedPageBreak/>
        <w:t>Track individuals</w:t>
      </w:r>
    </w:p>
    <w:p w14:paraId="44B2DC0F" w14:textId="7668E6C8" w:rsidR="004865F9" w:rsidRPr="004865F9" w:rsidRDefault="004865F9" w:rsidP="004865F9">
      <w:pPr>
        <w:pStyle w:val="ListParagraph"/>
        <w:numPr>
          <w:ilvl w:val="1"/>
          <w:numId w:val="11"/>
        </w:numPr>
        <w:jc w:val="both"/>
        <w:rPr>
          <w:rFonts w:asciiTheme="majorHAnsi" w:hAnsiTheme="majorHAnsi" w:cstheme="majorHAnsi"/>
          <w:color w:val="00B050"/>
        </w:rPr>
      </w:pPr>
      <w:r w:rsidRPr="004865F9">
        <w:rPr>
          <w:rFonts w:asciiTheme="majorHAnsi" w:hAnsiTheme="majorHAnsi" w:cstheme="majorHAnsi"/>
          <w:color w:val="00B050"/>
        </w:rPr>
        <w:t xml:space="preserve">Longitudinal </w:t>
      </w:r>
    </w:p>
    <w:p w14:paraId="18216730" w14:textId="1A57C7A1" w:rsidR="004865F9" w:rsidRPr="004865F9" w:rsidRDefault="004865F9" w:rsidP="004865F9">
      <w:pPr>
        <w:pStyle w:val="ListParagraph"/>
        <w:numPr>
          <w:ilvl w:val="1"/>
          <w:numId w:val="11"/>
        </w:numPr>
        <w:jc w:val="both"/>
        <w:rPr>
          <w:rFonts w:asciiTheme="majorHAnsi" w:hAnsiTheme="majorHAnsi" w:cstheme="majorHAnsi"/>
          <w:color w:val="00B050"/>
        </w:rPr>
      </w:pPr>
      <w:r w:rsidRPr="004865F9">
        <w:rPr>
          <w:rFonts w:asciiTheme="majorHAnsi" w:hAnsiTheme="majorHAnsi" w:cstheme="majorHAnsi"/>
          <w:color w:val="00B050"/>
        </w:rPr>
        <w:t>In sufficient group sizes for social networks:</w:t>
      </w:r>
    </w:p>
    <w:p w14:paraId="2E4D81BA" w14:textId="5538F9E8" w:rsidR="004865F9" w:rsidRPr="004865F9" w:rsidRDefault="004865F9" w:rsidP="004865F9">
      <w:pPr>
        <w:pStyle w:val="ListParagraph"/>
        <w:numPr>
          <w:ilvl w:val="2"/>
          <w:numId w:val="11"/>
        </w:numPr>
        <w:jc w:val="both"/>
        <w:rPr>
          <w:rFonts w:asciiTheme="majorHAnsi" w:hAnsiTheme="majorHAnsi" w:cstheme="majorHAnsi"/>
          <w:color w:val="00B050"/>
        </w:rPr>
      </w:pPr>
      <w:r w:rsidRPr="004865F9">
        <w:rPr>
          <w:rFonts w:asciiTheme="majorHAnsi" w:hAnsiTheme="majorHAnsi" w:cstheme="majorHAnsi"/>
          <w:color w:val="00B050"/>
        </w:rPr>
        <w:t>Also</w:t>
      </w:r>
      <w:r>
        <w:rPr>
          <w:rFonts w:asciiTheme="majorHAnsi" w:hAnsiTheme="majorHAnsi" w:cstheme="majorHAnsi"/>
          <w:color w:val="00B050"/>
        </w:rPr>
        <w:t>:</w:t>
      </w:r>
      <w:r w:rsidRPr="004865F9">
        <w:rPr>
          <w:rFonts w:asciiTheme="majorHAnsi" w:hAnsiTheme="majorHAnsi" w:cstheme="majorHAnsi"/>
          <w:color w:val="00B050"/>
        </w:rPr>
        <w:t xml:space="preserve"> groups of four despotic hierarchies</w:t>
      </w:r>
    </w:p>
    <w:p w14:paraId="3399264E" w14:textId="05D81F7D" w:rsidR="004865F9" w:rsidRDefault="004865F9" w:rsidP="004865F9">
      <w:pPr>
        <w:pStyle w:val="ListParagraph"/>
        <w:numPr>
          <w:ilvl w:val="0"/>
          <w:numId w:val="11"/>
        </w:numPr>
        <w:jc w:val="both"/>
        <w:rPr>
          <w:rFonts w:asciiTheme="majorHAnsi" w:hAnsiTheme="majorHAnsi" w:cstheme="majorHAnsi"/>
          <w:color w:val="00B050"/>
        </w:rPr>
      </w:pPr>
      <w:r w:rsidRPr="004865F9">
        <w:rPr>
          <w:rFonts w:asciiTheme="majorHAnsi" w:hAnsiTheme="majorHAnsi" w:cstheme="majorHAnsi"/>
          <w:color w:val="00B050"/>
        </w:rPr>
        <w:t>Group dynamics: novel versus family bonds</w:t>
      </w:r>
    </w:p>
    <w:p w14:paraId="4F3CA898" w14:textId="4076241B" w:rsidR="004865F9" w:rsidRPr="004865F9" w:rsidRDefault="004865F9" w:rsidP="004865F9">
      <w:pPr>
        <w:pStyle w:val="ListParagraph"/>
        <w:numPr>
          <w:ilvl w:val="1"/>
          <w:numId w:val="11"/>
        </w:numPr>
        <w:jc w:val="both"/>
        <w:rPr>
          <w:rFonts w:asciiTheme="majorHAnsi" w:hAnsiTheme="majorHAnsi" w:cstheme="majorHAnsi"/>
          <w:color w:val="00B050"/>
        </w:rPr>
      </w:pPr>
      <w:r>
        <w:rPr>
          <w:rFonts w:asciiTheme="majorHAnsi" w:hAnsiTheme="majorHAnsi" w:cstheme="majorHAnsi"/>
          <w:color w:val="00B050"/>
        </w:rPr>
        <w:t>Need for massive data (time x sample size) to … (</w:t>
      </w:r>
      <w:proofErr w:type="spellStart"/>
      <w:r>
        <w:rPr>
          <w:rFonts w:asciiTheme="majorHAnsi" w:hAnsiTheme="majorHAnsi" w:cstheme="majorHAnsi"/>
          <w:color w:val="00B050"/>
        </w:rPr>
        <w:t>Cisek</w:t>
      </w:r>
      <w:proofErr w:type="spellEnd"/>
      <w:r>
        <w:rPr>
          <w:rFonts w:asciiTheme="majorHAnsi" w:hAnsiTheme="majorHAnsi" w:cstheme="majorHAnsi"/>
          <w:color w:val="00B050"/>
        </w:rPr>
        <w:t>)</w:t>
      </w:r>
    </w:p>
    <w:p w14:paraId="29470A16" w14:textId="6E71049B" w:rsidR="004865F9" w:rsidRDefault="004865F9" w:rsidP="004865F9">
      <w:pPr>
        <w:pStyle w:val="ListParagraph"/>
        <w:numPr>
          <w:ilvl w:val="0"/>
          <w:numId w:val="11"/>
        </w:numPr>
        <w:jc w:val="both"/>
        <w:rPr>
          <w:rFonts w:asciiTheme="majorHAnsi" w:hAnsiTheme="majorHAnsi" w:cstheme="majorHAnsi"/>
          <w:color w:val="00B050"/>
        </w:rPr>
      </w:pPr>
      <w:r w:rsidRPr="004865F9">
        <w:rPr>
          <w:rFonts w:asciiTheme="majorHAnsi" w:hAnsiTheme="majorHAnsi" w:cstheme="majorHAnsi"/>
          <w:color w:val="00B050"/>
        </w:rPr>
        <w:t xml:space="preserve">And </w:t>
      </w:r>
      <w:r>
        <w:rPr>
          <w:rFonts w:asciiTheme="majorHAnsi" w:hAnsiTheme="majorHAnsi" w:cstheme="majorHAnsi"/>
          <w:color w:val="00B050"/>
        </w:rPr>
        <w:t>interventional population genetics to identify causal mechanisms enabling stable relationships</w:t>
      </w:r>
    </w:p>
    <w:p w14:paraId="00CAAEBD" w14:textId="742A9F90" w:rsidR="004865F9" w:rsidRPr="004865F9" w:rsidRDefault="004865F9" w:rsidP="004865F9">
      <w:pPr>
        <w:pStyle w:val="ListParagraph"/>
        <w:numPr>
          <w:ilvl w:val="0"/>
          <w:numId w:val="11"/>
        </w:numPr>
        <w:jc w:val="both"/>
        <w:rPr>
          <w:rFonts w:asciiTheme="majorHAnsi" w:hAnsiTheme="majorHAnsi" w:cstheme="majorHAnsi"/>
          <w:color w:val="00B050"/>
        </w:rPr>
      </w:pPr>
      <w:r>
        <w:rPr>
          <w:rFonts w:asciiTheme="majorHAnsi" w:hAnsiTheme="majorHAnsi" w:cstheme="majorHAnsi"/>
          <w:color w:val="00B050"/>
        </w:rPr>
        <w:t>And multiple social domains captured to put social relations into perspective with social rank and agonistic behavior</w:t>
      </w:r>
    </w:p>
    <w:p w14:paraId="79F9E216" w14:textId="14B5AB0F" w:rsidR="006941C8" w:rsidRPr="006941C8" w:rsidRDefault="006941C8" w:rsidP="006941C8">
      <w:pPr>
        <w:pStyle w:val="ListParagraph"/>
        <w:numPr>
          <w:ilvl w:val="0"/>
          <w:numId w:val="12"/>
        </w:numPr>
        <w:jc w:val="both"/>
        <w:rPr>
          <w:rFonts w:asciiTheme="majorHAnsi" w:hAnsiTheme="majorHAnsi" w:cstheme="majorHAnsi"/>
        </w:rPr>
      </w:pPr>
      <w:r w:rsidRPr="006941C8">
        <w:rPr>
          <w:rFonts w:asciiTheme="majorHAnsi" w:hAnsiTheme="majorHAnsi" w:cstheme="majorHAnsi"/>
        </w:rPr>
        <w:t xml:space="preserve">The </w:t>
      </w:r>
      <w:proofErr w:type="spellStart"/>
      <w:r w:rsidRPr="006941C8">
        <w:rPr>
          <w:rFonts w:asciiTheme="majorHAnsi" w:hAnsiTheme="majorHAnsi" w:cstheme="majorHAnsi"/>
        </w:rPr>
        <w:t>NoSeMaze</w:t>
      </w:r>
      <w:proofErr w:type="spellEnd"/>
      <w:r w:rsidRPr="006941C8">
        <w:rPr>
          <w:rFonts w:asciiTheme="majorHAnsi" w:hAnsiTheme="majorHAnsi" w:cstheme="majorHAnsi"/>
        </w:rPr>
        <w:t xml:space="preserve"> consists of an open-field arena equipped with 24/7 video monitoring and a housing arena with nesting material and free access to food (Fig. 2A, Suppl. Fig. S2). These arenas are connected via two tubes equipped with multiple RFID readers, which allow for continuous, automated tracking of individual mice. Mice can perform ad libitum trials in an olfactory stimulus-outcome learning module to earn their daily water needs. The module is connected to the open-field arena, ensuring that animals traverse the tubes between arenas to obtain both food and water, thereby integrating movement, reinforcement learning, and social events.</w:t>
      </w:r>
    </w:p>
    <w:p w14:paraId="2C8BE59C" w14:textId="77777777" w:rsidR="006941C8" w:rsidRDefault="006941C8" w:rsidP="003658E2">
      <w:pPr>
        <w:jc w:val="both"/>
        <w:rPr>
          <w:rFonts w:asciiTheme="majorHAnsi" w:hAnsiTheme="majorHAnsi" w:cstheme="majorHAnsi"/>
          <w:color w:val="365F91" w:themeColor="accent1" w:themeShade="BF"/>
        </w:rPr>
      </w:pPr>
    </w:p>
    <w:p w14:paraId="74F87052" w14:textId="77777777" w:rsidR="006941C8" w:rsidRDefault="006941C8" w:rsidP="003658E2">
      <w:pPr>
        <w:jc w:val="both"/>
        <w:rPr>
          <w:rFonts w:asciiTheme="majorHAnsi" w:hAnsiTheme="majorHAnsi" w:cstheme="majorHAnsi"/>
          <w:color w:val="365F91" w:themeColor="accent1" w:themeShade="BF"/>
        </w:rPr>
      </w:pPr>
    </w:p>
    <w:p w14:paraId="34C7D558" w14:textId="0DF46CA3" w:rsidR="003658E2" w:rsidRPr="003658E2" w:rsidRDefault="003658E2" w:rsidP="003658E2">
      <w:pPr>
        <w:jc w:val="both"/>
        <w:rPr>
          <w:rFonts w:asciiTheme="majorHAnsi" w:hAnsiTheme="majorHAnsi" w:cstheme="majorHAnsi"/>
          <w:color w:val="365F91" w:themeColor="accent1" w:themeShade="BF"/>
        </w:rPr>
      </w:pPr>
      <w:r w:rsidRPr="003658E2">
        <w:rPr>
          <w:rFonts w:asciiTheme="majorHAnsi" w:hAnsiTheme="majorHAnsi" w:cstheme="majorHAnsi"/>
          <w:color w:val="365F91" w:themeColor="accent1" w:themeShade="BF"/>
        </w:rPr>
        <w:t>Social interactions allow individuals to gather information and recognize conspecifics, with interaction patterns potentially differing between neurotypical individuals and those with oxytocin signaling deficits. To investigate whether altered OXT function in the AON impacts dyadic interaction patterns, we examined the microstructure of self-paced social encounters in a controlled setting.</w:t>
      </w:r>
    </w:p>
    <w:p w14:paraId="38FF4A08" w14:textId="053C5FF7" w:rsidR="003658E2" w:rsidRPr="00050D74" w:rsidRDefault="003658E2" w:rsidP="00367DE8">
      <w:pPr>
        <w:jc w:val="both"/>
        <w:rPr>
          <w:rFonts w:asciiTheme="majorHAnsi" w:hAnsiTheme="majorHAnsi" w:cstheme="majorHAnsi"/>
          <w:color w:val="00B050"/>
        </w:rPr>
      </w:pPr>
    </w:p>
    <w:p w14:paraId="5B00A75E" w14:textId="77777777" w:rsidR="00050D74" w:rsidRPr="00050D74" w:rsidRDefault="00050D74" w:rsidP="00367DE8">
      <w:pPr>
        <w:jc w:val="both"/>
        <w:rPr>
          <w:rFonts w:asciiTheme="majorHAnsi" w:hAnsiTheme="majorHAnsi" w:cstheme="majorHAnsi"/>
          <w:color w:val="00B050"/>
        </w:rPr>
      </w:pPr>
      <w:r w:rsidRPr="00050D74">
        <w:rPr>
          <w:rFonts w:asciiTheme="majorHAnsi" w:hAnsiTheme="majorHAnsi" w:cstheme="majorHAnsi"/>
          <w:color w:val="00B050"/>
        </w:rPr>
        <w:t xml:space="preserve">Rich club </w:t>
      </w:r>
    </w:p>
    <w:p w14:paraId="783A2D2A" w14:textId="43219A17" w:rsidR="00050D74" w:rsidRPr="00050D74" w:rsidRDefault="00050D74" w:rsidP="00050D74">
      <w:pPr>
        <w:ind w:firstLine="720"/>
        <w:jc w:val="both"/>
        <w:rPr>
          <w:rFonts w:asciiTheme="majorHAnsi" w:hAnsiTheme="majorHAnsi" w:cstheme="majorHAnsi"/>
          <w:color w:val="00B050"/>
        </w:rPr>
      </w:pPr>
      <w:r w:rsidRPr="00050D74">
        <w:rPr>
          <w:rFonts w:asciiTheme="majorHAnsi" w:hAnsiTheme="majorHAnsi" w:cstheme="majorHAnsi"/>
          <w:color w:val="00B050"/>
        </w:rPr>
        <w:t>borrowed from …</w:t>
      </w:r>
    </w:p>
    <w:p w14:paraId="5CACB299" w14:textId="0A80502C" w:rsidR="00050D74" w:rsidRPr="00050D74" w:rsidRDefault="00050D74" w:rsidP="00050D74">
      <w:pPr>
        <w:ind w:firstLine="720"/>
        <w:jc w:val="both"/>
        <w:rPr>
          <w:rFonts w:asciiTheme="majorHAnsi" w:hAnsiTheme="majorHAnsi" w:cstheme="majorHAnsi"/>
          <w:color w:val="00B050"/>
        </w:rPr>
      </w:pPr>
      <w:r w:rsidRPr="00050D74">
        <w:rPr>
          <w:rFonts w:asciiTheme="majorHAnsi" w:hAnsiTheme="majorHAnsi" w:cstheme="majorHAnsi"/>
          <w:color w:val="00B050"/>
        </w:rPr>
        <w:t>advantage of this concept</w:t>
      </w:r>
    </w:p>
    <w:p w14:paraId="26DCF1FE" w14:textId="77777777" w:rsidR="00050D74" w:rsidRDefault="00050D74" w:rsidP="00367DE8">
      <w:pPr>
        <w:jc w:val="both"/>
        <w:rPr>
          <w:rFonts w:asciiTheme="majorHAnsi" w:hAnsiTheme="majorHAnsi" w:cstheme="majorHAnsi"/>
        </w:rPr>
      </w:pPr>
    </w:p>
    <w:p w14:paraId="0124042E" w14:textId="5A423530" w:rsidR="00367DE8" w:rsidRPr="003658E2" w:rsidRDefault="00367DE8" w:rsidP="00367DE8">
      <w:pPr>
        <w:jc w:val="both"/>
        <w:rPr>
          <w:rFonts w:asciiTheme="majorHAnsi" w:hAnsiTheme="majorHAnsi" w:cstheme="majorHAnsi"/>
          <w:color w:val="FF0000"/>
        </w:rPr>
      </w:pPr>
      <w:r w:rsidRPr="003658E2">
        <w:rPr>
          <w:rFonts w:asciiTheme="majorHAnsi" w:hAnsiTheme="majorHAnsi" w:cstheme="majorHAnsi"/>
          <w:color w:val="FF0000"/>
        </w:rPr>
        <w:t>We first demonstrate that OXTR</w:t>
      </w:r>
      <w:r w:rsidRPr="003658E2">
        <w:rPr>
          <w:rFonts w:asciiTheme="majorHAnsi" w:hAnsiTheme="majorHAnsi" w:cstheme="majorHAnsi"/>
          <w:color w:val="FF0000"/>
          <w:vertAlign w:val="superscript"/>
        </w:rPr>
        <w:t>∆AON</w:t>
      </w:r>
      <w:r w:rsidRPr="003658E2">
        <w:rPr>
          <w:rFonts w:asciiTheme="majorHAnsi" w:hAnsiTheme="majorHAnsi" w:cstheme="majorHAnsi"/>
          <w:color w:val="FF0000"/>
        </w:rPr>
        <w:t xml:space="preserve"> mice exhibit intact non-social olfactory learning and dyadic interaction patterns, </w:t>
      </w:r>
      <w:r w:rsidRPr="003658E2">
        <w:rPr>
          <w:rFonts w:asciiTheme="majorHAnsi" w:hAnsiTheme="majorHAnsi" w:cstheme="majorHAnsi"/>
          <w:color w:val="FF0000"/>
          <w:highlight w:val="yellow"/>
          <w:rPrChange w:id="30" w:author="Reinwald,Jonathan" w:date="2025-06-16T15:53:00Z">
            <w:rPr>
              <w:rFonts w:asciiTheme="majorHAnsi" w:hAnsiTheme="majorHAnsi" w:cstheme="majorHAnsi"/>
            </w:rPr>
          </w:rPrChange>
        </w:rPr>
        <w:t xml:space="preserve">consistent with a selective cognitive </w:t>
      </w:r>
      <w:commentRangeStart w:id="31"/>
      <w:r w:rsidRPr="003658E2">
        <w:rPr>
          <w:rFonts w:asciiTheme="majorHAnsi" w:hAnsiTheme="majorHAnsi" w:cstheme="majorHAnsi"/>
          <w:color w:val="FF0000"/>
          <w:highlight w:val="yellow"/>
          <w:rPrChange w:id="32" w:author="Reinwald,Jonathan" w:date="2025-06-16T15:53:00Z">
            <w:rPr>
              <w:rFonts w:asciiTheme="majorHAnsi" w:hAnsiTheme="majorHAnsi" w:cstheme="majorHAnsi"/>
            </w:rPr>
          </w:rPrChange>
        </w:rPr>
        <w:t>phenotype</w:t>
      </w:r>
      <w:commentRangeEnd w:id="31"/>
      <w:r w:rsidRPr="003658E2">
        <w:rPr>
          <w:rStyle w:val="CommentReference"/>
          <w:color w:val="FF0000"/>
        </w:rPr>
        <w:commentReference w:id="31"/>
      </w:r>
      <w:r w:rsidRPr="003658E2">
        <w:rPr>
          <w:rFonts w:asciiTheme="majorHAnsi" w:hAnsiTheme="majorHAnsi" w:cstheme="majorHAnsi"/>
          <w:color w:val="FF0000"/>
        </w:rPr>
        <w:t xml:space="preserve">. We then </w:t>
      </w:r>
      <w:r w:rsidRPr="003658E2">
        <w:rPr>
          <w:rFonts w:asciiTheme="majorHAnsi" w:hAnsiTheme="majorHAnsi" w:cstheme="majorHAnsi"/>
          <w:color w:val="FF0000"/>
        </w:rPr>
        <w:lastRenderedPageBreak/>
        <w:t>assess their ability to integrate into complex social networks, focusing on social hierarchy, agonistic interactions, and the formation of stable affiliative substructures. These findings illuminate how circuit-specific oxytocin signaling facilitates the emergence of durable social relationships, and how its disruption may model features of social dysfunction seen in ASD and related disorders.</w:t>
      </w:r>
    </w:p>
    <w:p w14:paraId="32120709" w14:textId="2266DAF0" w:rsidR="00096FA2" w:rsidRPr="00096FA2" w:rsidRDefault="00096FA2" w:rsidP="00096FA2">
      <w:pPr>
        <w:jc w:val="both"/>
        <w:rPr>
          <w:rFonts w:asciiTheme="majorHAnsi" w:hAnsiTheme="majorHAnsi" w:cstheme="majorHAnsi"/>
        </w:rPr>
      </w:pPr>
    </w:p>
    <w:p w14:paraId="19FD210D" w14:textId="12D8D47D" w:rsidR="00B36585" w:rsidRDefault="00B36585" w:rsidP="00096FA2">
      <w:pPr>
        <w:pStyle w:val="Heading1"/>
        <w:jc w:val="both"/>
        <w:rPr>
          <w:rFonts w:cstheme="majorHAnsi"/>
        </w:rPr>
      </w:pPr>
      <w:bookmarkStart w:id="33" w:name="_Hlk199688934"/>
      <w:r>
        <w:rPr>
          <w:rFonts w:cstheme="majorHAnsi"/>
        </w:rPr>
        <w:t>Results</w:t>
      </w:r>
    </w:p>
    <w:p w14:paraId="389A39C3" w14:textId="544C71E8" w:rsidR="003658E2" w:rsidRDefault="003658E2" w:rsidP="003658E2">
      <w:pPr>
        <w:jc w:val="both"/>
        <w:rPr>
          <w:rFonts w:asciiTheme="majorHAnsi" w:hAnsiTheme="majorHAnsi" w:cstheme="majorHAnsi"/>
          <w:b/>
        </w:rPr>
      </w:pPr>
      <w:r>
        <w:rPr>
          <w:rFonts w:asciiTheme="majorHAnsi" w:hAnsiTheme="majorHAnsi" w:cstheme="majorHAnsi"/>
          <w:b/>
        </w:rPr>
        <w:t>OXTR d</w:t>
      </w:r>
      <w:r w:rsidRPr="00232EB0">
        <w:rPr>
          <w:rFonts w:asciiTheme="majorHAnsi" w:hAnsiTheme="majorHAnsi" w:cstheme="majorHAnsi"/>
          <w:b/>
        </w:rPr>
        <w:t xml:space="preserve">eletion in </w:t>
      </w:r>
      <w:r>
        <w:rPr>
          <w:rFonts w:asciiTheme="majorHAnsi" w:hAnsiTheme="majorHAnsi" w:cstheme="majorHAnsi"/>
          <w:b/>
        </w:rPr>
        <w:t xml:space="preserve">the </w:t>
      </w:r>
      <w:r w:rsidRPr="00232EB0">
        <w:rPr>
          <w:rFonts w:asciiTheme="majorHAnsi" w:hAnsiTheme="majorHAnsi" w:cstheme="majorHAnsi"/>
          <w:b/>
        </w:rPr>
        <w:t xml:space="preserve">AON </w:t>
      </w:r>
      <w:r>
        <w:rPr>
          <w:rFonts w:asciiTheme="majorHAnsi" w:hAnsiTheme="majorHAnsi" w:cstheme="majorHAnsi"/>
          <w:b/>
        </w:rPr>
        <w:t>does not alter</w:t>
      </w:r>
      <w:r w:rsidRPr="00232EB0">
        <w:rPr>
          <w:rFonts w:asciiTheme="majorHAnsi" w:hAnsiTheme="majorHAnsi" w:cstheme="majorHAnsi"/>
          <w:b/>
        </w:rPr>
        <w:t xml:space="preserve"> </w:t>
      </w:r>
      <w:r>
        <w:rPr>
          <w:rFonts w:asciiTheme="majorHAnsi" w:hAnsiTheme="majorHAnsi" w:cstheme="majorHAnsi"/>
          <w:b/>
        </w:rPr>
        <w:t>brief dyadic social i</w:t>
      </w:r>
      <w:r w:rsidRPr="00232EB0">
        <w:rPr>
          <w:rFonts w:asciiTheme="majorHAnsi" w:hAnsiTheme="majorHAnsi" w:cstheme="majorHAnsi"/>
          <w:b/>
        </w:rPr>
        <w:t>nteraction</w:t>
      </w:r>
      <w:r>
        <w:rPr>
          <w:rFonts w:asciiTheme="majorHAnsi" w:hAnsiTheme="majorHAnsi" w:cstheme="majorHAnsi"/>
          <w:b/>
        </w:rPr>
        <w:t xml:space="preserve"> patterns</w:t>
      </w:r>
    </w:p>
    <w:p w14:paraId="5FBA608B" w14:textId="1D147C21" w:rsidR="003658E2" w:rsidRDefault="003658E2" w:rsidP="003658E2">
      <w:pPr>
        <w:jc w:val="both"/>
        <w:rPr>
          <w:rFonts w:asciiTheme="majorHAnsi" w:hAnsiTheme="majorHAnsi" w:cstheme="majorHAnsi"/>
        </w:rPr>
      </w:pPr>
      <w:r>
        <w:rPr>
          <w:rFonts w:asciiTheme="majorHAnsi" w:hAnsiTheme="majorHAnsi" w:cstheme="majorHAnsi"/>
        </w:rPr>
        <w:t xml:space="preserve">It is not known if loss of </w:t>
      </w:r>
      <w:r w:rsidRPr="00221E9B">
        <w:rPr>
          <w:rFonts w:asciiTheme="majorHAnsi" w:hAnsiTheme="majorHAnsi" w:cstheme="majorHAnsi"/>
        </w:rPr>
        <w:t>OXT</w:t>
      </w:r>
      <w:r>
        <w:rPr>
          <w:rFonts w:asciiTheme="majorHAnsi" w:hAnsiTheme="majorHAnsi" w:cstheme="majorHAnsi"/>
        </w:rPr>
        <w:t xml:space="preserve"> signaling </w:t>
      </w:r>
      <w:r w:rsidRPr="00221E9B">
        <w:rPr>
          <w:rFonts w:asciiTheme="majorHAnsi" w:hAnsiTheme="majorHAnsi" w:cstheme="majorHAnsi"/>
        </w:rPr>
        <w:t xml:space="preserve">in the AON </w:t>
      </w:r>
      <w:r>
        <w:rPr>
          <w:rFonts w:asciiTheme="majorHAnsi" w:hAnsiTheme="majorHAnsi" w:cstheme="majorHAnsi"/>
        </w:rPr>
        <w:t xml:space="preserve">affects the microstructure of </w:t>
      </w:r>
      <w:r w:rsidRPr="001D6749">
        <w:rPr>
          <w:rFonts w:asciiTheme="majorHAnsi" w:hAnsiTheme="majorHAnsi" w:cstheme="majorHAnsi"/>
        </w:rPr>
        <w:t>self-paced</w:t>
      </w:r>
      <w:r>
        <w:rPr>
          <w:rFonts w:asciiTheme="majorHAnsi" w:hAnsiTheme="majorHAnsi" w:cstheme="majorHAnsi"/>
        </w:rPr>
        <w:t xml:space="preserve"> </w:t>
      </w:r>
      <w:r w:rsidRPr="00221E9B">
        <w:rPr>
          <w:rFonts w:asciiTheme="majorHAnsi" w:hAnsiTheme="majorHAnsi" w:cstheme="majorHAnsi"/>
        </w:rPr>
        <w:t xml:space="preserve">dyadic </w:t>
      </w:r>
      <w:r>
        <w:rPr>
          <w:rFonts w:asciiTheme="majorHAnsi" w:hAnsiTheme="majorHAnsi" w:cstheme="majorHAnsi"/>
        </w:rPr>
        <w:t xml:space="preserve">same-sex </w:t>
      </w:r>
      <w:r w:rsidRPr="00221E9B">
        <w:rPr>
          <w:rFonts w:asciiTheme="majorHAnsi" w:hAnsiTheme="majorHAnsi" w:cstheme="majorHAnsi"/>
        </w:rPr>
        <w:t>interaction</w:t>
      </w:r>
      <w:r>
        <w:rPr>
          <w:rFonts w:asciiTheme="majorHAnsi" w:hAnsiTheme="majorHAnsi" w:cstheme="majorHAnsi"/>
        </w:rPr>
        <w:t>s. We therefore probed their interaction states and transitions between them</w:t>
      </w:r>
      <w:r w:rsidDel="00CF40D9">
        <w:rPr>
          <w:rFonts w:asciiTheme="majorHAnsi" w:hAnsiTheme="majorHAnsi" w:cstheme="majorHAnsi"/>
        </w:rPr>
        <w:t xml:space="preserve"> </w:t>
      </w:r>
      <w:r w:rsidRPr="00221E9B">
        <w:rPr>
          <w:rFonts w:asciiTheme="majorHAnsi" w:hAnsiTheme="majorHAnsi" w:cstheme="majorHAnsi"/>
        </w:rPr>
        <w:t xml:space="preserve">in controlled </w:t>
      </w:r>
      <w:r>
        <w:rPr>
          <w:rFonts w:asciiTheme="majorHAnsi" w:hAnsiTheme="majorHAnsi" w:cstheme="majorHAnsi"/>
        </w:rPr>
        <w:t xml:space="preserve">conditions that allow for </w:t>
      </w:r>
      <w:r w:rsidRPr="003307E7">
        <w:rPr>
          <w:rFonts w:asciiTheme="majorHAnsi" w:hAnsiTheme="majorHAnsi" w:cstheme="majorHAnsi"/>
        </w:rPr>
        <w:t xml:space="preserve">high </w:t>
      </w:r>
      <w:r>
        <w:rPr>
          <w:rFonts w:asciiTheme="majorHAnsi" w:hAnsiTheme="majorHAnsi" w:cstheme="majorHAnsi"/>
        </w:rPr>
        <w:t xml:space="preserve">resolution mapping of these behaviors (Fig. </w:t>
      </w:r>
      <w:r w:rsidRPr="00EB5E5A">
        <w:rPr>
          <w:rFonts w:asciiTheme="majorHAnsi" w:hAnsiTheme="majorHAnsi" w:cstheme="majorHAnsi"/>
          <w:color w:val="FF0000"/>
        </w:rPr>
        <w:t>1a</w:t>
      </w:r>
      <w:proofErr w:type="gramStart"/>
      <w:r w:rsidRPr="00EB5E5A">
        <w:rPr>
          <w:rFonts w:asciiTheme="majorHAnsi" w:hAnsiTheme="majorHAnsi" w:cstheme="majorHAnsi"/>
          <w:color w:val="FF0000"/>
        </w:rPr>
        <w:t>,b</w:t>
      </w:r>
      <w:proofErr w:type="gramEnd"/>
      <w:r>
        <w:rPr>
          <w:rFonts w:asciiTheme="majorHAnsi" w:hAnsiTheme="majorHAnsi" w:cstheme="majorHAnsi"/>
        </w:rPr>
        <w:t>). We benchmarked a cohort with selective adult deletion of OXTR in the AON (</w:t>
      </w:r>
      <w:r w:rsidRPr="00234307">
        <w:rPr>
          <w:rFonts w:asciiTheme="majorHAnsi" w:hAnsiTheme="majorHAnsi" w:cstheme="majorHAnsi"/>
        </w:rPr>
        <w:t>OXTR</w:t>
      </w:r>
      <w:r w:rsidRPr="003307E7">
        <w:rPr>
          <w:rFonts w:asciiTheme="majorHAnsi" w:hAnsiTheme="majorHAnsi" w:cstheme="majorHAnsi"/>
          <w:vertAlign w:val="superscript"/>
        </w:rPr>
        <w:t>ΔAON</w:t>
      </w:r>
      <w:r>
        <w:rPr>
          <w:rFonts w:asciiTheme="majorHAnsi" w:hAnsiTheme="majorHAnsi" w:cstheme="majorHAnsi"/>
        </w:rPr>
        <w:t xml:space="preserve"> with bilateral injection of AAV</w:t>
      </w:r>
      <w:r w:rsidRPr="003D52EB">
        <w:rPr>
          <w:rFonts w:asciiTheme="majorHAnsi" w:hAnsiTheme="majorHAnsi" w:cstheme="majorHAnsi"/>
          <w:vertAlign w:val="subscript"/>
        </w:rPr>
        <w:t>1/2</w:t>
      </w:r>
      <w:r>
        <w:rPr>
          <w:rFonts w:asciiTheme="majorHAnsi" w:hAnsiTheme="majorHAnsi" w:cstheme="majorHAnsi"/>
        </w:rPr>
        <w:t xml:space="preserve">-CBA-Cre in adult </w:t>
      </w:r>
      <w:r w:rsidRPr="00221E9B">
        <w:rPr>
          <w:rFonts w:asciiTheme="majorHAnsi" w:hAnsiTheme="majorHAnsi" w:cstheme="majorHAnsi"/>
        </w:rPr>
        <w:t xml:space="preserve">male </w:t>
      </w:r>
      <w:proofErr w:type="spellStart"/>
      <w:r w:rsidRPr="00221E9B">
        <w:rPr>
          <w:rFonts w:asciiTheme="majorHAnsi" w:hAnsiTheme="majorHAnsi" w:cstheme="majorHAnsi"/>
        </w:rPr>
        <w:t>OXTR</w:t>
      </w:r>
      <w:r w:rsidRPr="00221E9B">
        <w:rPr>
          <w:rFonts w:asciiTheme="majorHAnsi" w:hAnsiTheme="majorHAnsi" w:cstheme="majorHAnsi"/>
          <w:sz w:val="20"/>
          <w:vertAlign w:val="subscript"/>
        </w:rPr>
        <w:t>fl</w:t>
      </w:r>
      <w:proofErr w:type="spellEnd"/>
      <w:r w:rsidRPr="00221E9B">
        <w:rPr>
          <w:rFonts w:asciiTheme="majorHAnsi" w:hAnsiTheme="majorHAnsi" w:cstheme="majorHAnsi"/>
          <w:sz w:val="20"/>
          <w:vertAlign w:val="subscript"/>
        </w:rPr>
        <w:t>/</w:t>
      </w:r>
      <w:proofErr w:type="spellStart"/>
      <w:r w:rsidRPr="00221E9B">
        <w:rPr>
          <w:rFonts w:asciiTheme="majorHAnsi" w:hAnsiTheme="majorHAnsi" w:cstheme="majorHAnsi"/>
          <w:sz w:val="20"/>
          <w:vertAlign w:val="subscript"/>
        </w:rPr>
        <w:t>fl</w:t>
      </w:r>
      <w:proofErr w:type="spellEnd"/>
      <w:r w:rsidRPr="00221E9B">
        <w:rPr>
          <w:rFonts w:asciiTheme="majorHAnsi" w:hAnsiTheme="majorHAnsi" w:cstheme="majorHAnsi"/>
        </w:rPr>
        <w:t xml:space="preserve"> mice</w:t>
      </w:r>
      <w:r>
        <w:rPr>
          <w:rFonts w:asciiTheme="majorHAnsi" w:hAnsiTheme="majorHAnsi" w:cstheme="majorHAnsi"/>
        </w:rPr>
        <w:t>) and its matched controls (Fig. 1</w:t>
      </w:r>
      <w:r w:rsidRPr="00EB5E5A">
        <w:rPr>
          <w:rFonts w:asciiTheme="majorHAnsi" w:hAnsiTheme="majorHAnsi" w:cstheme="majorHAnsi"/>
          <w:color w:val="FF0000"/>
        </w:rPr>
        <w:t>c</w:t>
      </w:r>
      <w:r>
        <w:rPr>
          <w:rFonts w:asciiTheme="majorHAnsi" w:hAnsiTheme="majorHAnsi" w:cstheme="majorHAnsi"/>
        </w:rPr>
        <w:t>) against a cohort of mice with optogenetics-boosted global OXT release throughout the forebrain (AAV-mediated conditional ChR2 expression in the paraventricular nucleus of male OXT-Cre mice) and its matched controls (Fig.1</w:t>
      </w:r>
      <w:r w:rsidRPr="00EB5E5A">
        <w:rPr>
          <w:rFonts w:asciiTheme="majorHAnsi" w:hAnsiTheme="majorHAnsi" w:cstheme="majorHAnsi"/>
          <w:color w:val="FF0000"/>
        </w:rPr>
        <w:t>d</w:t>
      </w:r>
      <w:r>
        <w:rPr>
          <w:rFonts w:asciiTheme="majorHAnsi" w:hAnsiTheme="majorHAnsi" w:cstheme="majorHAnsi"/>
        </w:rPr>
        <w:t>). As hypothesized, boosted OXT release</w:t>
      </w:r>
      <w:r w:rsidRPr="003307E7">
        <w:rPr>
          <w:rFonts w:asciiTheme="majorHAnsi" w:hAnsiTheme="majorHAnsi" w:cstheme="majorHAnsi"/>
        </w:rPr>
        <w:t xml:space="preserve"> led to </w:t>
      </w:r>
      <w:r>
        <w:rPr>
          <w:rFonts w:asciiTheme="majorHAnsi" w:hAnsiTheme="majorHAnsi" w:cstheme="majorHAnsi"/>
        </w:rPr>
        <w:t>a tendency toward</w:t>
      </w:r>
      <w:r w:rsidRPr="00CD6F0D">
        <w:rPr>
          <w:rFonts w:asciiTheme="majorHAnsi" w:hAnsiTheme="majorHAnsi" w:cstheme="majorHAnsi"/>
        </w:rPr>
        <w:t xml:space="preserve"> </w:t>
      </w:r>
      <w:r>
        <w:rPr>
          <w:rFonts w:asciiTheme="majorHAnsi" w:hAnsiTheme="majorHAnsi" w:cstheme="majorHAnsi"/>
        </w:rPr>
        <w:t>more</w:t>
      </w:r>
      <w:r w:rsidRPr="003307E7">
        <w:rPr>
          <w:rFonts w:asciiTheme="majorHAnsi" w:hAnsiTheme="majorHAnsi" w:cstheme="majorHAnsi"/>
        </w:rPr>
        <w:t xml:space="preserve"> sampling events</w:t>
      </w:r>
      <w:r>
        <w:rPr>
          <w:rFonts w:asciiTheme="majorHAnsi" w:hAnsiTheme="majorHAnsi" w:cstheme="majorHAnsi"/>
        </w:rPr>
        <w:t>,</w:t>
      </w:r>
      <w:r w:rsidRPr="003307E7">
        <w:rPr>
          <w:rFonts w:asciiTheme="majorHAnsi" w:hAnsiTheme="majorHAnsi" w:cstheme="majorHAnsi"/>
        </w:rPr>
        <w:t xml:space="preserve"> </w:t>
      </w:r>
      <w:r>
        <w:rPr>
          <w:rFonts w:asciiTheme="majorHAnsi" w:hAnsiTheme="majorHAnsi" w:cstheme="majorHAnsi"/>
        </w:rPr>
        <w:t>with</w:t>
      </w:r>
      <w:r w:rsidRPr="003307E7">
        <w:rPr>
          <w:rFonts w:asciiTheme="majorHAnsi" w:hAnsiTheme="majorHAnsi" w:cstheme="majorHAnsi"/>
        </w:rPr>
        <w:t xml:space="preserve"> </w:t>
      </w:r>
      <w:r>
        <w:rPr>
          <w:rFonts w:asciiTheme="majorHAnsi" w:hAnsiTheme="majorHAnsi" w:cstheme="majorHAnsi"/>
        </w:rPr>
        <w:t xml:space="preserve">significantly </w:t>
      </w:r>
      <w:r w:rsidRPr="003307E7">
        <w:rPr>
          <w:rFonts w:asciiTheme="majorHAnsi" w:hAnsiTheme="majorHAnsi" w:cstheme="majorHAnsi"/>
        </w:rPr>
        <w:t xml:space="preserve">shorter durations (Fig. 1e), </w:t>
      </w:r>
      <w:r>
        <w:rPr>
          <w:rFonts w:asciiTheme="majorHAnsi" w:hAnsiTheme="majorHAnsi" w:cstheme="majorHAnsi"/>
        </w:rPr>
        <w:t>suggesting</w:t>
      </w:r>
      <w:r w:rsidRPr="003307E7">
        <w:rPr>
          <w:rFonts w:asciiTheme="majorHAnsi" w:hAnsiTheme="majorHAnsi" w:cstheme="majorHAnsi"/>
        </w:rPr>
        <w:t xml:space="preserve"> subtle </w:t>
      </w:r>
      <w:r>
        <w:rPr>
          <w:rFonts w:asciiTheme="majorHAnsi" w:hAnsiTheme="majorHAnsi" w:cstheme="majorHAnsi"/>
        </w:rPr>
        <w:t>facilitation</w:t>
      </w:r>
      <w:r w:rsidRPr="003307E7">
        <w:rPr>
          <w:rFonts w:asciiTheme="majorHAnsi" w:hAnsiTheme="majorHAnsi" w:cstheme="majorHAnsi"/>
        </w:rPr>
        <w:t xml:space="preserve"> of interaction</w:t>
      </w:r>
      <w:r>
        <w:rPr>
          <w:rFonts w:asciiTheme="majorHAnsi" w:hAnsiTheme="majorHAnsi" w:cstheme="majorHAnsi"/>
        </w:rPr>
        <w:t>s</w:t>
      </w:r>
      <w:r w:rsidRPr="003307E7">
        <w:rPr>
          <w:rFonts w:asciiTheme="majorHAnsi" w:hAnsiTheme="majorHAnsi" w:cstheme="majorHAnsi"/>
        </w:rPr>
        <w:t xml:space="preserve">. </w:t>
      </w:r>
      <w:r>
        <w:rPr>
          <w:rFonts w:asciiTheme="majorHAnsi" w:hAnsiTheme="majorHAnsi" w:cstheme="majorHAnsi"/>
        </w:rPr>
        <w:t>In contrast</w:t>
      </w:r>
      <w:r w:rsidRPr="003307E7">
        <w:rPr>
          <w:rFonts w:asciiTheme="majorHAnsi" w:hAnsiTheme="majorHAnsi" w:cstheme="majorHAnsi"/>
        </w:rPr>
        <w:t xml:space="preserve">, </w:t>
      </w:r>
      <w:r w:rsidRPr="00234307">
        <w:rPr>
          <w:rFonts w:asciiTheme="majorHAnsi" w:hAnsiTheme="majorHAnsi" w:cstheme="majorHAnsi"/>
        </w:rPr>
        <w:t>OXTR</w:t>
      </w:r>
      <w:r w:rsidRPr="003307E7">
        <w:rPr>
          <w:rFonts w:asciiTheme="majorHAnsi" w:hAnsiTheme="majorHAnsi" w:cstheme="majorHAnsi"/>
          <w:vertAlign w:val="superscript"/>
        </w:rPr>
        <w:t>ΔAON</w:t>
      </w:r>
      <w:r w:rsidRPr="00234307">
        <w:rPr>
          <w:rFonts w:asciiTheme="majorHAnsi" w:hAnsiTheme="majorHAnsi" w:cstheme="majorHAnsi"/>
        </w:rPr>
        <w:t xml:space="preserve"> mice did not differ from controls in the number or duration of </w:t>
      </w:r>
      <w:r>
        <w:rPr>
          <w:rFonts w:asciiTheme="majorHAnsi" w:hAnsiTheme="majorHAnsi" w:cstheme="majorHAnsi"/>
        </w:rPr>
        <w:t>interaction states</w:t>
      </w:r>
      <w:r w:rsidRPr="00234307">
        <w:rPr>
          <w:rFonts w:asciiTheme="majorHAnsi" w:hAnsiTheme="majorHAnsi" w:cstheme="majorHAnsi"/>
        </w:rPr>
        <w:t xml:space="preserve"> </w:t>
      </w:r>
      <w:r w:rsidRPr="00CD6F0D">
        <w:rPr>
          <w:rFonts w:asciiTheme="majorHAnsi" w:hAnsiTheme="majorHAnsi" w:cstheme="majorHAnsi"/>
        </w:rPr>
        <w:t>(Fig. 1f)</w:t>
      </w:r>
      <w:r w:rsidRPr="003307E7">
        <w:rPr>
          <w:rFonts w:asciiTheme="majorHAnsi" w:hAnsiTheme="majorHAnsi" w:cstheme="majorHAnsi"/>
        </w:rPr>
        <w:t>.</w:t>
      </w:r>
      <w:r>
        <w:rPr>
          <w:rFonts w:asciiTheme="majorHAnsi" w:hAnsiTheme="majorHAnsi" w:cstheme="majorHAnsi"/>
        </w:rPr>
        <w:t xml:space="preserve"> Boosted </w:t>
      </w:r>
      <w:r w:rsidRPr="003307E7">
        <w:rPr>
          <w:rFonts w:asciiTheme="majorHAnsi" w:hAnsiTheme="majorHAnsi" w:cstheme="majorHAnsi"/>
        </w:rPr>
        <w:t>OXT</w:t>
      </w:r>
      <w:r>
        <w:rPr>
          <w:rFonts w:asciiTheme="majorHAnsi" w:hAnsiTheme="majorHAnsi" w:cstheme="majorHAnsi"/>
        </w:rPr>
        <w:t xml:space="preserve"> release led to</w:t>
      </w:r>
      <w:r w:rsidRPr="003307E7">
        <w:rPr>
          <w:rFonts w:asciiTheme="majorHAnsi" w:hAnsiTheme="majorHAnsi" w:cstheme="majorHAnsi"/>
        </w:rPr>
        <w:t xml:space="preserve"> more frequent transition</w:t>
      </w:r>
      <w:r>
        <w:rPr>
          <w:rFonts w:asciiTheme="majorHAnsi" w:hAnsiTheme="majorHAnsi" w:cstheme="majorHAnsi"/>
        </w:rPr>
        <w:t>s</w:t>
      </w:r>
      <w:r w:rsidRPr="003307E7">
        <w:rPr>
          <w:rFonts w:asciiTheme="majorHAnsi" w:hAnsiTheme="majorHAnsi" w:cstheme="majorHAnsi"/>
        </w:rPr>
        <w:t xml:space="preserve"> from approach into sampling behaviors and </w:t>
      </w:r>
      <w:r>
        <w:rPr>
          <w:rFonts w:asciiTheme="majorHAnsi" w:hAnsiTheme="majorHAnsi" w:cstheme="majorHAnsi"/>
        </w:rPr>
        <w:t xml:space="preserve">a decrease of </w:t>
      </w:r>
      <w:r w:rsidRPr="003307E7">
        <w:rPr>
          <w:rFonts w:asciiTheme="majorHAnsi" w:hAnsiTheme="majorHAnsi" w:cstheme="majorHAnsi"/>
        </w:rPr>
        <w:t xml:space="preserve">aborted </w:t>
      </w:r>
      <w:r w:rsidRPr="00CD6F0D">
        <w:rPr>
          <w:rFonts w:asciiTheme="majorHAnsi" w:hAnsiTheme="majorHAnsi" w:cstheme="majorHAnsi"/>
        </w:rPr>
        <w:t>interaction</w:t>
      </w:r>
      <w:r w:rsidR="006D1C21">
        <w:rPr>
          <w:rFonts w:asciiTheme="majorHAnsi" w:hAnsiTheme="majorHAnsi" w:cstheme="majorHAnsi"/>
        </w:rPr>
        <w:t>s</w:t>
      </w:r>
      <w:r w:rsidRPr="00CD6F0D">
        <w:rPr>
          <w:rFonts w:asciiTheme="majorHAnsi" w:hAnsiTheme="majorHAnsi" w:cstheme="majorHAnsi"/>
        </w:rPr>
        <w:t xml:space="preserve"> </w:t>
      </w:r>
      <w:r>
        <w:rPr>
          <w:rFonts w:asciiTheme="majorHAnsi" w:hAnsiTheme="majorHAnsi" w:cstheme="majorHAnsi"/>
        </w:rPr>
        <w:t>after approaches were initiated</w:t>
      </w:r>
      <w:r w:rsidRPr="003307E7">
        <w:rPr>
          <w:rFonts w:asciiTheme="majorHAnsi" w:hAnsiTheme="majorHAnsi" w:cstheme="majorHAnsi"/>
        </w:rPr>
        <w:t xml:space="preserve"> (Fig. 1h), consistent with enhanced</w:t>
      </w:r>
      <w:r w:rsidR="006D1C21">
        <w:rPr>
          <w:rFonts w:asciiTheme="majorHAnsi" w:hAnsiTheme="majorHAnsi" w:cstheme="majorHAnsi"/>
        </w:rPr>
        <w:t xml:space="preserve"> </w:t>
      </w:r>
      <w:del w:id="34" w:author="Reinwald,Jonathan" w:date="2025-06-23T09:46:00Z">
        <w:r w:rsidR="006D1C21" w:rsidDel="008B2382">
          <w:rPr>
            <w:rFonts w:asciiTheme="majorHAnsi" w:hAnsiTheme="majorHAnsi" w:cstheme="majorHAnsi"/>
          </w:rPr>
          <w:delText>an</w:delText>
        </w:r>
        <w:r w:rsidRPr="003307E7" w:rsidDel="008B2382">
          <w:rPr>
            <w:rFonts w:asciiTheme="majorHAnsi" w:hAnsiTheme="majorHAnsi" w:cstheme="majorHAnsi"/>
          </w:rPr>
          <w:delText xml:space="preserve"> </w:delText>
        </w:r>
      </w:del>
      <w:r w:rsidRPr="003307E7">
        <w:rPr>
          <w:rFonts w:asciiTheme="majorHAnsi" w:hAnsiTheme="majorHAnsi" w:cstheme="majorHAnsi"/>
        </w:rPr>
        <w:t>social engagement. By contrast, OXTR</w:t>
      </w:r>
      <w:r w:rsidRPr="003307E7">
        <w:rPr>
          <w:rFonts w:asciiTheme="majorHAnsi" w:hAnsiTheme="majorHAnsi" w:cstheme="majorHAnsi"/>
          <w:vertAlign w:val="superscript"/>
        </w:rPr>
        <w:t>ΔAON</w:t>
      </w:r>
      <w:r w:rsidRPr="003307E7">
        <w:rPr>
          <w:rFonts w:asciiTheme="majorHAnsi" w:hAnsiTheme="majorHAnsi" w:cstheme="majorHAnsi"/>
        </w:rPr>
        <w:t xml:space="preserve"> mice showed no significant differences from </w:t>
      </w:r>
      <w:r>
        <w:rPr>
          <w:rFonts w:asciiTheme="majorHAnsi" w:hAnsiTheme="majorHAnsi" w:cstheme="majorHAnsi"/>
        </w:rPr>
        <w:t xml:space="preserve">matched </w:t>
      </w:r>
      <w:r w:rsidRPr="003307E7">
        <w:rPr>
          <w:rFonts w:asciiTheme="majorHAnsi" w:hAnsiTheme="majorHAnsi" w:cstheme="majorHAnsi"/>
        </w:rPr>
        <w:t xml:space="preserve">controls in transition probabilities (Fig. 1i). </w:t>
      </w:r>
      <w:r w:rsidRPr="00234307">
        <w:rPr>
          <w:rFonts w:asciiTheme="majorHAnsi" w:hAnsiTheme="majorHAnsi" w:cstheme="majorHAnsi"/>
        </w:rPr>
        <w:t>Partner behavior remained unchanged across all groups (Supplementary Fig. 2), indicating no reactive effects</w:t>
      </w:r>
      <w:r>
        <w:rPr>
          <w:rFonts w:asciiTheme="majorHAnsi" w:hAnsiTheme="majorHAnsi" w:cstheme="majorHAnsi"/>
        </w:rPr>
        <w:t xml:space="preserve"> during brief interactions</w:t>
      </w:r>
      <w:r w:rsidRPr="00234307">
        <w:rPr>
          <w:rFonts w:asciiTheme="majorHAnsi" w:hAnsiTheme="majorHAnsi" w:cstheme="majorHAnsi"/>
        </w:rPr>
        <w:t>.</w:t>
      </w:r>
      <w:r>
        <w:rPr>
          <w:rFonts w:asciiTheme="majorHAnsi" w:hAnsiTheme="majorHAnsi" w:cstheme="majorHAnsi"/>
        </w:rPr>
        <w:t xml:space="preserve"> </w:t>
      </w:r>
    </w:p>
    <w:p w14:paraId="5B70798F" w14:textId="136BE85F" w:rsidR="00221E9B" w:rsidRPr="00221E9B" w:rsidRDefault="00221E9B" w:rsidP="00221E9B">
      <w:pPr>
        <w:jc w:val="both"/>
        <w:rPr>
          <w:rFonts w:asciiTheme="majorHAnsi" w:hAnsiTheme="majorHAnsi" w:cstheme="majorHAnsi"/>
        </w:rPr>
      </w:pPr>
      <w:r w:rsidRPr="00221E9B">
        <w:rPr>
          <w:rFonts w:asciiTheme="majorHAnsi" w:hAnsiTheme="majorHAnsi" w:cstheme="majorHAnsi"/>
        </w:rPr>
        <w:t xml:space="preserve">In summary, selective deletion of OXTR in the AON did not alter dyadic social interaction behavior </w:t>
      </w:r>
      <w:r w:rsidR="00694A98">
        <w:rPr>
          <w:rFonts w:asciiTheme="majorHAnsi" w:hAnsiTheme="majorHAnsi" w:cstheme="majorHAnsi"/>
        </w:rPr>
        <w:t xml:space="preserve">during brief interactions, consistent with </w:t>
      </w:r>
      <w:r w:rsidR="003658E2">
        <w:rPr>
          <w:rFonts w:asciiTheme="majorHAnsi" w:hAnsiTheme="majorHAnsi" w:cstheme="majorHAnsi"/>
        </w:rPr>
        <w:t>OXT acting mainly on social cognition in this cortex.</w:t>
      </w:r>
      <w:r w:rsidR="00694A98">
        <w:rPr>
          <w:rFonts w:asciiTheme="majorHAnsi" w:hAnsiTheme="majorHAnsi" w:cstheme="majorHAnsi"/>
        </w:rPr>
        <w:t xml:space="preserve"> We therefore wondered what consequences </w:t>
      </w:r>
      <w:r w:rsidR="003658E2">
        <w:rPr>
          <w:rFonts w:asciiTheme="majorHAnsi" w:hAnsiTheme="majorHAnsi" w:cstheme="majorHAnsi"/>
        </w:rPr>
        <w:t xml:space="preserve">the </w:t>
      </w:r>
      <w:r w:rsidR="00694A98">
        <w:rPr>
          <w:rFonts w:asciiTheme="majorHAnsi" w:hAnsiTheme="majorHAnsi" w:cstheme="majorHAnsi"/>
        </w:rPr>
        <w:t>selective impair</w:t>
      </w:r>
      <w:r w:rsidR="003658E2">
        <w:rPr>
          <w:rFonts w:asciiTheme="majorHAnsi" w:hAnsiTheme="majorHAnsi" w:cstheme="majorHAnsi"/>
        </w:rPr>
        <w:t>ment in</w:t>
      </w:r>
      <w:r w:rsidR="00694A98">
        <w:rPr>
          <w:rFonts w:asciiTheme="majorHAnsi" w:hAnsiTheme="majorHAnsi" w:cstheme="majorHAnsi"/>
        </w:rPr>
        <w:t xml:space="preserve"> social cognition may have </w:t>
      </w:r>
      <w:r w:rsidRPr="00221E9B">
        <w:rPr>
          <w:rFonts w:asciiTheme="majorHAnsi" w:hAnsiTheme="majorHAnsi" w:cstheme="majorHAnsi"/>
        </w:rPr>
        <w:t xml:space="preserve">in </w:t>
      </w:r>
      <w:r w:rsidR="004865F9">
        <w:rPr>
          <w:rFonts w:asciiTheme="majorHAnsi" w:hAnsiTheme="majorHAnsi" w:cstheme="majorHAnsi"/>
        </w:rPr>
        <w:t xml:space="preserve">complex and dynamic </w:t>
      </w:r>
      <w:r w:rsidRPr="00221E9B">
        <w:rPr>
          <w:rFonts w:asciiTheme="majorHAnsi" w:hAnsiTheme="majorHAnsi" w:cstheme="majorHAnsi"/>
        </w:rPr>
        <w:t>social networks.</w:t>
      </w:r>
    </w:p>
    <w:p w14:paraId="51A2BF4D" w14:textId="6B4F66E5" w:rsidR="00B36585" w:rsidRDefault="00C50D68" w:rsidP="00B36585">
      <w:pPr>
        <w:pStyle w:val="Heading1"/>
        <w:spacing w:before="0"/>
        <w:jc w:val="both"/>
        <w:rPr>
          <w:rFonts w:cstheme="majorHAnsi"/>
          <w:b w:val="0"/>
          <w:bCs w:val="0"/>
          <w:color w:val="auto"/>
          <w:sz w:val="24"/>
          <w:szCs w:val="24"/>
        </w:rPr>
      </w:pPr>
      <w:r>
        <w:rPr>
          <w:rFonts w:cstheme="majorHAnsi"/>
          <w:b w:val="0"/>
          <w:bCs w:val="0"/>
          <w:noProof/>
          <w:color w:val="auto"/>
          <w:sz w:val="24"/>
          <w:szCs w:val="24"/>
          <w:lang w:val="de-DE" w:eastAsia="de-DE"/>
        </w:rPr>
        <w:lastRenderedPageBreak/>
        <w:drawing>
          <wp:inline distT="0" distB="0" distL="0" distR="0" wp14:anchorId="730EF82F" wp14:editId="010404AA">
            <wp:extent cx="5068020" cy="6487348"/>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
                    <a:stretch>
                      <a:fillRect/>
                    </a:stretch>
                  </pic:blipFill>
                  <pic:spPr>
                    <a:xfrm>
                      <a:off x="0" y="0"/>
                      <a:ext cx="5068020" cy="6487348"/>
                    </a:xfrm>
                    <a:prstGeom prst="rect">
                      <a:avLst/>
                    </a:prstGeom>
                  </pic:spPr>
                </pic:pic>
              </a:graphicData>
            </a:graphic>
          </wp:inline>
        </w:drawing>
      </w:r>
    </w:p>
    <w:p w14:paraId="602B5C2C" w14:textId="216D2CC4" w:rsidR="00616BDF" w:rsidRPr="00616BDF" w:rsidRDefault="00616BDF" w:rsidP="00616BDF">
      <w:r>
        <w:t>Fig. 1</w:t>
      </w:r>
    </w:p>
    <w:p w14:paraId="54A152EC" w14:textId="66F47C16" w:rsidR="00B36585" w:rsidRDefault="00B36585" w:rsidP="00096FA2">
      <w:pPr>
        <w:pStyle w:val="Heading1"/>
        <w:jc w:val="both"/>
        <w:rPr>
          <w:rFonts w:cstheme="majorHAnsi"/>
        </w:rPr>
      </w:pPr>
    </w:p>
    <w:p w14:paraId="617B7BBA" w14:textId="77777777" w:rsidR="006941C8" w:rsidRPr="003307E7" w:rsidRDefault="006941C8" w:rsidP="006941C8">
      <w:pPr>
        <w:jc w:val="both"/>
        <w:rPr>
          <w:rFonts w:asciiTheme="majorHAnsi" w:hAnsiTheme="majorHAnsi" w:cstheme="majorHAnsi"/>
          <w:b/>
        </w:rPr>
      </w:pPr>
      <w:r w:rsidRPr="003307E7">
        <w:rPr>
          <w:rFonts w:asciiTheme="majorHAnsi" w:hAnsiTheme="majorHAnsi" w:cstheme="majorHAnsi"/>
          <w:b/>
        </w:rPr>
        <w:t>OXTR</w:t>
      </w:r>
      <w:r w:rsidRPr="003307E7">
        <w:rPr>
          <w:rFonts w:asciiTheme="majorHAnsi" w:hAnsiTheme="majorHAnsi" w:cstheme="majorHAnsi"/>
          <w:b/>
          <w:vertAlign w:val="superscript"/>
        </w:rPr>
        <w:t>ΔAON</w:t>
      </w:r>
      <w:r w:rsidRPr="00CD6F0D">
        <w:rPr>
          <w:rFonts w:asciiTheme="majorHAnsi" w:hAnsiTheme="majorHAnsi" w:cstheme="majorHAnsi"/>
          <w:b/>
        </w:rPr>
        <w:t xml:space="preserve"> m</w:t>
      </w:r>
      <w:r w:rsidRPr="003307E7">
        <w:rPr>
          <w:rFonts w:asciiTheme="majorHAnsi" w:hAnsiTheme="majorHAnsi" w:cstheme="majorHAnsi"/>
          <w:b/>
        </w:rPr>
        <w:t xml:space="preserve">ice </w:t>
      </w:r>
      <w:r>
        <w:rPr>
          <w:rFonts w:asciiTheme="majorHAnsi" w:hAnsiTheme="majorHAnsi" w:cstheme="majorHAnsi"/>
          <w:b/>
        </w:rPr>
        <w:t>display</w:t>
      </w:r>
      <w:r w:rsidRPr="003307E7">
        <w:rPr>
          <w:rFonts w:asciiTheme="majorHAnsi" w:hAnsiTheme="majorHAnsi" w:cstheme="majorHAnsi"/>
          <w:b/>
        </w:rPr>
        <w:t xml:space="preserve"> </w:t>
      </w:r>
      <w:r>
        <w:rPr>
          <w:rFonts w:asciiTheme="majorHAnsi" w:hAnsiTheme="majorHAnsi" w:cstheme="majorHAnsi"/>
          <w:b/>
        </w:rPr>
        <w:t>quantitatively normal social activity</w:t>
      </w:r>
      <w:r w:rsidRPr="00CD6F0D">
        <w:rPr>
          <w:rFonts w:asciiTheme="majorHAnsi" w:hAnsiTheme="majorHAnsi" w:cstheme="majorHAnsi"/>
          <w:b/>
        </w:rPr>
        <w:t xml:space="preserve"> in</w:t>
      </w:r>
      <w:r>
        <w:rPr>
          <w:rFonts w:asciiTheme="majorHAnsi" w:hAnsiTheme="majorHAnsi" w:cstheme="majorHAnsi"/>
          <w:b/>
        </w:rPr>
        <w:t xml:space="preserve"> naturalistic</w:t>
      </w:r>
      <w:r w:rsidRPr="00CD6F0D">
        <w:rPr>
          <w:rFonts w:asciiTheme="majorHAnsi" w:hAnsiTheme="majorHAnsi" w:cstheme="majorHAnsi"/>
          <w:b/>
        </w:rPr>
        <w:t xml:space="preserve"> group s</w:t>
      </w:r>
      <w:r w:rsidRPr="003307E7">
        <w:rPr>
          <w:rFonts w:asciiTheme="majorHAnsi" w:hAnsiTheme="majorHAnsi" w:cstheme="majorHAnsi"/>
          <w:b/>
        </w:rPr>
        <w:t>ettings</w:t>
      </w:r>
    </w:p>
    <w:p w14:paraId="57BFBD0E" w14:textId="40F71BF0" w:rsidR="000C61FE" w:rsidRDefault="00EB5E5A" w:rsidP="002814B0">
      <w:pPr>
        <w:jc w:val="both"/>
        <w:rPr>
          <w:rFonts w:asciiTheme="majorHAnsi" w:hAnsiTheme="majorHAnsi" w:cstheme="majorHAnsi"/>
        </w:rPr>
      </w:pPr>
      <w:r>
        <w:rPr>
          <w:rFonts w:asciiTheme="majorHAnsi" w:hAnsiTheme="majorHAnsi" w:cstheme="majorHAnsi"/>
        </w:rPr>
        <w:t>T</w:t>
      </w:r>
      <w:r w:rsidR="006941C8" w:rsidRPr="00EA6D2D">
        <w:rPr>
          <w:rFonts w:asciiTheme="majorHAnsi" w:hAnsiTheme="majorHAnsi" w:cstheme="majorHAnsi"/>
        </w:rPr>
        <w:t xml:space="preserve">o assess </w:t>
      </w:r>
      <w:r w:rsidR="006941C8" w:rsidRPr="009B0C0C">
        <w:rPr>
          <w:rFonts w:asciiTheme="majorHAnsi" w:hAnsiTheme="majorHAnsi" w:cstheme="majorHAnsi"/>
        </w:rPr>
        <w:t xml:space="preserve">the </w:t>
      </w:r>
      <w:r>
        <w:rPr>
          <w:rFonts w:asciiTheme="majorHAnsi" w:hAnsiTheme="majorHAnsi" w:cstheme="majorHAnsi"/>
        </w:rPr>
        <w:t>social interaction dynamics</w:t>
      </w:r>
      <w:r w:rsidR="006941C8" w:rsidRPr="009B0C0C">
        <w:rPr>
          <w:rFonts w:asciiTheme="majorHAnsi" w:hAnsiTheme="majorHAnsi" w:cstheme="majorHAnsi"/>
        </w:rPr>
        <w:t xml:space="preserve"> </w:t>
      </w:r>
      <w:r w:rsidR="006941C8" w:rsidRPr="00EA6D2D">
        <w:rPr>
          <w:rFonts w:asciiTheme="majorHAnsi" w:hAnsiTheme="majorHAnsi" w:cstheme="majorHAnsi"/>
        </w:rPr>
        <w:t xml:space="preserve">in a </w:t>
      </w:r>
      <w:r>
        <w:rPr>
          <w:rFonts w:asciiTheme="majorHAnsi" w:hAnsiTheme="majorHAnsi" w:cstheme="majorHAnsi"/>
        </w:rPr>
        <w:t>complex</w:t>
      </w:r>
      <w:r w:rsidR="006941C8" w:rsidRPr="00EA6D2D">
        <w:rPr>
          <w:rFonts w:asciiTheme="majorHAnsi" w:hAnsiTheme="majorHAnsi" w:cstheme="majorHAnsi"/>
        </w:rPr>
        <w:t xml:space="preserve"> naturalistic</w:t>
      </w:r>
      <w:r>
        <w:rPr>
          <w:rFonts w:asciiTheme="majorHAnsi" w:hAnsiTheme="majorHAnsi" w:cstheme="majorHAnsi"/>
        </w:rPr>
        <w:t xml:space="preserve"> retaining control of complete tracking of individual behavior, we employed the </w:t>
      </w:r>
      <w:proofErr w:type="spellStart"/>
      <w:r w:rsidRPr="00EA6D2D">
        <w:rPr>
          <w:rFonts w:asciiTheme="majorHAnsi" w:hAnsiTheme="majorHAnsi" w:cstheme="majorHAnsi"/>
        </w:rPr>
        <w:t>NoSeMaze</w:t>
      </w:r>
      <w:proofErr w:type="spellEnd"/>
      <w:r w:rsidRPr="00EA6D2D">
        <w:rPr>
          <w:rFonts w:asciiTheme="majorHAnsi" w:hAnsiTheme="majorHAnsi" w:cstheme="majorHAnsi"/>
        </w:rPr>
        <w:t xml:space="preserve"> system</w:t>
      </w:r>
      <w:r>
        <w:rPr>
          <w:rFonts w:asciiTheme="majorHAnsi" w:hAnsiTheme="majorHAnsi" w:cstheme="majorHAnsi"/>
        </w:rPr>
        <w:t xml:space="preserve"> (</w:t>
      </w:r>
      <w:proofErr w:type="spellStart"/>
      <w:r>
        <w:rPr>
          <w:rFonts w:asciiTheme="majorHAnsi" w:hAnsiTheme="majorHAnsi" w:cstheme="majorHAnsi"/>
        </w:rPr>
        <w:t>Reinwald</w:t>
      </w:r>
      <w:proofErr w:type="spellEnd"/>
      <w:r>
        <w:rPr>
          <w:rFonts w:asciiTheme="majorHAnsi" w:hAnsiTheme="majorHAnsi" w:cstheme="majorHAnsi"/>
        </w:rPr>
        <w:t xml:space="preserve"> </w:t>
      </w:r>
      <w:r>
        <w:rPr>
          <w:rFonts w:asciiTheme="majorHAnsi" w:hAnsiTheme="majorHAnsi" w:cstheme="majorHAnsi"/>
        </w:rPr>
        <w:lastRenderedPageBreak/>
        <w:t>et al., 2025)</w:t>
      </w:r>
      <w:r w:rsidR="006941C8">
        <w:rPr>
          <w:rFonts w:asciiTheme="majorHAnsi" w:hAnsiTheme="majorHAnsi" w:cstheme="majorHAnsi"/>
        </w:rPr>
        <w:t xml:space="preserve">. The </w:t>
      </w:r>
      <w:proofErr w:type="spellStart"/>
      <w:r w:rsidR="006941C8">
        <w:rPr>
          <w:rFonts w:asciiTheme="majorHAnsi" w:hAnsiTheme="majorHAnsi" w:cstheme="majorHAnsi"/>
        </w:rPr>
        <w:t>NoSeMaze</w:t>
      </w:r>
      <w:proofErr w:type="spellEnd"/>
      <w:r w:rsidR="006941C8">
        <w:rPr>
          <w:rFonts w:asciiTheme="majorHAnsi" w:hAnsiTheme="majorHAnsi" w:cstheme="majorHAnsi"/>
        </w:rPr>
        <w:t xml:space="preserve"> provides </w:t>
      </w:r>
      <w:r w:rsidR="006941C8" w:rsidRPr="00EA6D2D">
        <w:rPr>
          <w:rFonts w:asciiTheme="majorHAnsi" w:hAnsiTheme="majorHAnsi" w:cstheme="majorHAnsi"/>
        </w:rPr>
        <w:t xml:space="preserve">a </w:t>
      </w:r>
      <w:r w:rsidR="006941C8">
        <w:rPr>
          <w:rFonts w:asciiTheme="majorHAnsi" w:hAnsiTheme="majorHAnsi" w:cstheme="majorHAnsi"/>
        </w:rPr>
        <w:t xml:space="preserve">semi-naturalistic </w:t>
      </w:r>
      <w:r w:rsidR="006941C8" w:rsidRPr="00EA6D2D">
        <w:rPr>
          <w:rFonts w:asciiTheme="majorHAnsi" w:hAnsiTheme="majorHAnsi" w:cstheme="majorHAnsi"/>
        </w:rPr>
        <w:t xml:space="preserve">sensor-rich environment enabling long-term, </w:t>
      </w:r>
      <w:r w:rsidR="006941C8" w:rsidRPr="00CD6F0D">
        <w:rPr>
          <w:rFonts w:asciiTheme="majorHAnsi" w:hAnsiTheme="majorHAnsi" w:cstheme="majorHAnsi"/>
        </w:rPr>
        <w:t>automated tracking of cognitive</w:t>
      </w:r>
      <w:r w:rsidR="006941C8" w:rsidRPr="009B0C0C">
        <w:rPr>
          <w:rFonts w:asciiTheme="majorHAnsi" w:hAnsiTheme="majorHAnsi" w:cstheme="majorHAnsi"/>
        </w:rPr>
        <w:t xml:space="preserve"> and social behaviors in group-housed mice without human </w:t>
      </w:r>
      <w:r w:rsidR="006941C8" w:rsidRPr="003307E7">
        <w:rPr>
          <w:rFonts w:asciiTheme="majorHAnsi" w:hAnsiTheme="majorHAnsi" w:cstheme="majorHAnsi"/>
        </w:rPr>
        <w:t>interference</w:t>
      </w:r>
      <w:r w:rsidR="006941C8">
        <w:rPr>
          <w:rFonts w:asciiTheme="majorHAnsi" w:hAnsiTheme="majorHAnsi" w:cstheme="majorHAnsi"/>
        </w:rPr>
        <w:t xml:space="preserve"> (Fig. 2a)</w:t>
      </w:r>
      <w:r w:rsidR="006941C8" w:rsidRPr="00CD6F0D">
        <w:rPr>
          <w:rFonts w:asciiTheme="majorHAnsi" w:hAnsiTheme="majorHAnsi" w:cstheme="majorHAnsi"/>
        </w:rPr>
        <w:t xml:space="preserve">. </w:t>
      </w:r>
      <w:r w:rsidR="002814B0">
        <w:rPr>
          <w:rFonts w:asciiTheme="majorHAnsi" w:hAnsiTheme="majorHAnsi" w:cstheme="majorHAnsi"/>
        </w:rPr>
        <w:t>G</w:t>
      </w:r>
      <w:r w:rsidR="006941C8">
        <w:rPr>
          <w:rFonts w:asciiTheme="majorHAnsi" w:hAnsiTheme="majorHAnsi" w:cstheme="majorHAnsi"/>
        </w:rPr>
        <w:t xml:space="preserve">roups of </w:t>
      </w:r>
      <w:commentRangeStart w:id="35"/>
      <w:r w:rsidR="006941C8">
        <w:rPr>
          <w:rFonts w:asciiTheme="majorHAnsi" w:hAnsiTheme="majorHAnsi" w:cstheme="majorHAnsi"/>
        </w:rPr>
        <w:t xml:space="preserve">9-10 </w:t>
      </w:r>
      <w:commentRangeEnd w:id="35"/>
      <w:r w:rsidR="002814B0">
        <w:rPr>
          <w:rStyle w:val="CommentReference"/>
        </w:rPr>
        <w:commentReference w:id="35"/>
      </w:r>
      <w:r w:rsidR="002814B0">
        <w:rPr>
          <w:rFonts w:asciiTheme="majorHAnsi" w:hAnsiTheme="majorHAnsi" w:cstheme="majorHAnsi"/>
        </w:rPr>
        <w:t xml:space="preserve">RFID-chipped </w:t>
      </w:r>
      <w:r w:rsidR="006941C8">
        <w:rPr>
          <w:rFonts w:asciiTheme="majorHAnsi" w:hAnsiTheme="majorHAnsi" w:cstheme="majorHAnsi"/>
        </w:rPr>
        <w:t xml:space="preserve">mice – each including </w:t>
      </w:r>
      <w:commentRangeStart w:id="36"/>
      <w:r w:rsidR="006941C8">
        <w:rPr>
          <w:rFonts w:asciiTheme="majorHAnsi" w:hAnsiTheme="majorHAnsi" w:cstheme="majorHAnsi"/>
        </w:rPr>
        <w:t xml:space="preserve">two to four </w:t>
      </w:r>
      <w:commentRangeEnd w:id="36"/>
      <w:r w:rsidR="002814B0">
        <w:rPr>
          <w:rStyle w:val="CommentReference"/>
        </w:rPr>
        <w:commentReference w:id="36"/>
      </w:r>
      <w:r w:rsidR="006941C8" w:rsidRPr="00CD6F0D">
        <w:rPr>
          <w:rFonts w:asciiTheme="majorHAnsi" w:hAnsiTheme="majorHAnsi" w:cstheme="majorHAnsi"/>
        </w:rPr>
        <w:t>OXTR</w:t>
      </w:r>
      <w:r w:rsidR="006941C8" w:rsidRPr="003307E7">
        <w:rPr>
          <w:rFonts w:asciiTheme="majorHAnsi" w:hAnsiTheme="majorHAnsi" w:cstheme="majorHAnsi"/>
          <w:vertAlign w:val="superscript"/>
        </w:rPr>
        <w:t>ΔAON</w:t>
      </w:r>
      <w:r w:rsidR="006941C8" w:rsidRPr="00CD6F0D">
        <w:rPr>
          <w:rFonts w:asciiTheme="majorHAnsi" w:hAnsiTheme="majorHAnsi" w:cstheme="majorHAnsi"/>
        </w:rPr>
        <w:t xml:space="preserve"> </w:t>
      </w:r>
      <w:r w:rsidR="006941C8">
        <w:rPr>
          <w:rFonts w:asciiTheme="majorHAnsi" w:hAnsiTheme="majorHAnsi" w:cstheme="majorHAnsi"/>
        </w:rPr>
        <w:t>individuals</w:t>
      </w:r>
      <w:r w:rsidR="006941C8" w:rsidRPr="00CD6F0D">
        <w:rPr>
          <w:rFonts w:asciiTheme="majorHAnsi" w:hAnsiTheme="majorHAnsi" w:cstheme="majorHAnsi"/>
        </w:rPr>
        <w:t xml:space="preserve"> interspersed </w:t>
      </w:r>
      <w:r w:rsidR="006941C8">
        <w:rPr>
          <w:rFonts w:asciiTheme="majorHAnsi" w:hAnsiTheme="majorHAnsi" w:cstheme="majorHAnsi"/>
        </w:rPr>
        <w:t xml:space="preserve">among controls </w:t>
      </w:r>
      <w:ins w:id="37" w:author="Reinwald,Jonathan" w:date="2025-06-23T14:28:00Z">
        <w:r w:rsidR="00BE35B5" w:rsidRPr="006069B6">
          <w:rPr>
            <w:rFonts w:asciiTheme="majorHAnsi" w:hAnsiTheme="majorHAnsi" w:cstheme="majorHAnsi"/>
          </w:rPr>
          <w:t xml:space="preserve">to mimic naturalistic sparse genetic </w:t>
        </w:r>
      </w:ins>
      <w:r w:rsidR="002814B0">
        <w:rPr>
          <w:rFonts w:asciiTheme="majorHAnsi" w:hAnsiTheme="majorHAnsi" w:cstheme="majorHAnsi"/>
        </w:rPr>
        <w:t>(total of</w:t>
      </w:r>
      <w:r w:rsidR="002814B0" w:rsidRPr="006069B6">
        <w:rPr>
          <w:rFonts w:asciiTheme="majorHAnsi" w:hAnsiTheme="majorHAnsi" w:cstheme="majorHAnsi"/>
        </w:rPr>
        <w:t xml:space="preserve"> 79 male mice (XX OXTR</w:t>
      </w:r>
      <w:r w:rsidR="002814B0" w:rsidRPr="006069B6">
        <w:rPr>
          <w:rFonts w:asciiTheme="majorHAnsi" w:hAnsiTheme="majorHAnsi" w:cstheme="majorHAnsi"/>
          <w:vertAlign w:val="superscript"/>
        </w:rPr>
        <w:t>ΔAON</w:t>
      </w:r>
      <w:r w:rsidR="002814B0" w:rsidRPr="006069B6">
        <w:rPr>
          <w:rFonts w:asciiTheme="majorHAnsi" w:hAnsiTheme="majorHAnsi" w:cstheme="majorHAnsi"/>
        </w:rPr>
        <w:t xml:space="preserve"> and XX control mice</w:t>
      </w:r>
      <w:r w:rsidR="002814B0">
        <w:rPr>
          <w:rFonts w:asciiTheme="majorHAnsi" w:hAnsiTheme="majorHAnsi" w:cstheme="majorHAnsi"/>
        </w:rPr>
        <w:t xml:space="preserve">) </w:t>
      </w:r>
      <w:r w:rsidR="006941C8">
        <w:rPr>
          <w:rFonts w:asciiTheme="majorHAnsi" w:hAnsiTheme="majorHAnsi" w:cstheme="majorHAnsi"/>
        </w:rPr>
        <w:t>– were</w:t>
      </w:r>
      <w:r w:rsidR="006941C8" w:rsidRPr="00CD6F0D">
        <w:rPr>
          <w:rFonts w:asciiTheme="majorHAnsi" w:hAnsiTheme="majorHAnsi" w:cstheme="majorHAnsi"/>
        </w:rPr>
        <w:t xml:space="preserve"> </w:t>
      </w:r>
      <w:r w:rsidR="006941C8" w:rsidRPr="009B0C0C">
        <w:rPr>
          <w:rFonts w:asciiTheme="majorHAnsi" w:hAnsiTheme="majorHAnsi" w:cstheme="majorHAnsi"/>
        </w:rPr>
        <w:t xml:space="preserve">monitored over </w:t>
      </w:r>
      <w:r w:rsidR="002814B0">
        <w:rPr>
          <w:rFonts w:asciiTheme="majorHAnsi" w:hAnsiTheme="majorHAnsi" w:cstheme="majorHAnsi"/>
        </w:rPr>
        <w:t xml:space="preserve">continuous three week-rounds </w:t>
      </w:r>
      <w:r w:rsidR="006941C8">
        <w:rPr>
          <w:rFonts w:asciiTheme="majorHAnsi" w:hAnsiTheme="majorHAnsi" w:cstheme="majorHAnsi"/>
        </w:rPr>
        <w:t>without experimenter intervention</w:t>
      </w:r>
      <w:r w:rsidR="002814B0">
        <w:rPr>
          <w:rFonts w:asciiTheme="majorHAnsi" w:hAnsiTheme="majorHAnsi" w:cstheme="majorHAnsi"/>
        </w:rPr>
        <w:t xml:space="preserve"> a</w:t>
      </w:r>
      <w:r w:rsidR="002814B0" w:rsidRPr="00F22097">
        <w:rPr>
          <w:rFonts w:asciiTheme="majorHAnsi" w:hAnsiTheme="majorHAnsi" w:cstheme="majorHAnsi"/>
        </w:rPr>
        <w:t>cross</w:t>
      </w:r>
      <w:r w:rsidR="006941C8" w:rsidRPr="009B0C0C">
        <w:rPr>
          <w:rFonts w:asciiTheme="majorHAnsi" w:hAnsiTheme="majorHAnsi" w:cstheme="majorHAnsi"/>
        </w:rPr>
        <w:t>.</w:t>
      </w:r>
      <w:r w:rsidR="006941C8">
        <w:rPr>
          <w:rFonts w:asciiTheme="majorHAnsi" w:hAnsiTheme="majorHAnsi" w:cstheme="majorHAnsi"/>
        </w:rPr>
        <w:t xml:space="preserve"> We tested separate subgroups of</w:t>
      </w:r>
      <w:r w:rsidR="003552BD" w:rsidRPr="006069B6">
        <w:rPr>
          <w:rFonts w:asciiTheme="majorHAnsi" w:hAnsiTheme="majorHAnsi" w:cstheme="majorHAnsi"/>
        </w:rPr>
        <w:t xml:space="preserve"> younger adults (16–30 weeks) and older adults (55–97 weeks) </w:t>
      </w:r>
      <w:r w:rsidR="006941C8">
        <w:rPr>
          <w:rFonts w:asciiTheme="majorHAnsi" w:hAnsiTheme="majorHAnsi" w:cstheme="majorHAnsi"/>
        </w:rPr>
        <w:t xml:space="preserve">to assure that phenotypes were stable across the adult lifespan </w:t>
      </w:r>
      <w:r w:rsidR="003552BD" w:rsidRPr="006069B6">
        <w:rPr>
          <w:rFonts w:asciiTheme="majorHAnsi" w:hAnsiTheme="majorHAnsi" w:cstheme="majorHAnsi"/>
        </w:rPr>
        <w:t>(Fig. 2</w:t>
      </w:r>
      <w:r w:rsidR="003552BD">
        <w:rPr>
          <w:rFonts w:asciiTheme="majorHAnsi" w:hAnsiTheme="majorHAnsi" w:cstheme="majorHAnsi"/>
        </w:rPr>
        <w:t>b</w:t>
      </w:r>
      <w:r w:rsidR="003552BD" w:rsidRPr="006069B6">
        <w:rPr>
          <w:rFonts w:asciiTheme="majorHAnsi" w:hAnsiTheme="majorHAnsi" w:cstheme="majorHAnsi"/>
        </w:rPr>
        <w:t xml:space="preserve">). </w:t>
      </w:r>
      <w:r w:rsidR="006941C8">
        <w:rPr>
          <w:rFonts w:asciiTheme="majorHAnsi" w:hAnsiTheme="majorHAnsi" w:cstheme="majorHAnsi"/>
        </w:rPr>
        <w:t xml:space="preserve">To assess which social behaviors depend on specific group configurations, mice </w:t>
      </w:r>
      <w:del w:id="38" w:author="Reinwald,Jonathan" w:date="2025-06-23T09:45:00Z">
        <w:r w:rsidR="006941C8" w:rsidDel="008B2382">
          <w:rPr>
            <w:rFonts w:asciiTheme="majorHAnsi" w:hAnsiTheme="majorHAnsi" w:cstheme="majorHAnsi"/>
          </w:rPr>
          <w:delText xml:space="preserve">were </w:delText>
        </w:r>
      </w:del>
      <w:r w:rsidR="006941C8">
        <w:rPr>
          <w:rFonts w:asciiTheme="majorHAnsi" w:hAnsiTheme="majorHAnsi" w:cstheme="majorHAnsi"/>
        </w:rPr>
        <w:t>live</w:t>
      </w:r>
      <w:ins w:id="39" w:author="Reinwald,Jonathan" w:date="2025-06-23T09:45:00Z">
        <w:r w:rsidR="008B2382">
          <w:rPr>
            <w:rFonts w:asciiTheme="majorHAnsi" w:hAnsiTheme="majorHAnsi" w:cstheme="majorHAnsi"/>
          </w:rPr>
          <w:t>d</w:t>
        </w:r>
      </w:ins>
      <w:del w:id="40" w:author="Reinwald,Jonathan" w:date="2025-06-23T09:45:00Z">
        <w:r w:rsidR="006941C8" w:rsidDel="008B2382">
          <w:rPr>
            <w:rFonts w:asciiTheme="majorHAnsi" w:hAnsiTheme="majorHAnsi" w:cstheme="majorHAnsi"/>
          </w:rPr>
          <w:delText xml:space="preserve"> in</w:delText>
        </w:r>
      </w:del>
      <w:r w:rsidR="006941C8">
        <w:rPr>
          <w:rFonts w:asciiTheme="majorHAnsi" w:hAnsiTheme="majorHAnsi" w:cstheme="majorHAnsi"/>
        </w:rPr>
        <w:t xml:space="preserve"> in each round with different peers in the</w:t>
      </w:r>
      <w:r w:rsidR="006069B6" w:rsidRPr="006069B6">
        <w:rPr>
          <w:rFonts w:asciiTheme="majorHAnsi" w:hAnsiTheme="majorHAnsi" w:cstheme="majorHAnsi"/>
        </w:rPr>
        <w:t xml:space="preserve"> </w:t>
      </w:r>
      <w:proofErr w:type="spellStart"/>
      <w:r w:rsidR="006069B6" w:rsidRPr="006069B6">
        <w:rPr>
          <w:rFonts w:asciiTheme="majorHAnsi" w:hAnsiTheme="majorHAnsi" w:cstheme="majorHAnsi"/>
        </w:rPr>
        <w:t>NoSeMaze</w:t>
      </w:r>
      <w:proofErr w:type="spellEnd"/>
      <w:r w:rsidR="006941C8">
        <w:rPr>
          <w:rFonts w:asciiTheme="majorHAnsi" w:hAnsiTheme="majorHAnsi" w:cstheme="majorHAnsi"/>
        </w:rPr>
        <w:t xml:space="preserve"> (‘reshuffling’</w:t>
      </w:r>
      <w:r w:rsidR="002814B0">
        <w:rPr>
          <w:rFonts w:asciiTheme="majorHAnsi" w:hAnsiTheme="majorHAnsi" w:cstheme="majorHAnsi"/>
        </w:rPr>
        <w:t>, Fig. 2b)</w:t>
      </w:r>
      <w:r w:rsidR="006069B6" w:rsidRPr="006069B6">
        <w:rPr>
          <w:rFonts w:asciiTheme="majorHAnsi" w:hAnsiTheme="majorHAnsi" w:cstheme="majorHAnsi"/>
        </w:rPr>
        <w:t xml:space="preserve">. </w:t>
      </w:r>
      <w:commentRangeStart w:id="41"/>
      <w:del w:id="42" w:author="Reinwald,Jonathan" w:date="2025-06-23T14:28:00Z">
        <w:r w:rsidR="006069B6" w:rsidRPr="006069B6" w:rsidDel="00BE35B5">
          <w:rPr>
            <w:rFonts w:asciiTheme="majorHAnsi" w:hAnsiTheme="majorHAnsi" w:cstheme="majorHAnsi"/>
          </w:rPr>
          <w:delText xml:space="preserve">Each group consisted of </w:delText>
        </w:r>
        <w:r w:rsidR="003526D4" w:rsidDel="00BE35B5">
          <w:rPr>
            <w:rFonts w:asciiTheme="majorHAnsi" w:hAnsiTheme="majorHAnsi" w:cstheme="majorHAnsi"/>
          </w:rPr>
          <w:delText>8</w:delText>
        </w:r>
        <w:r w:rsidR="006069B6" w:rsidRPr="006069B6" w:rsidDel="00BE35B5">
          <w:rPr>
            <w:rFonts w:asciiTheme="majorHAnsi" w:hAnsiTheme="majorHAnsi" w:cstheme="majorHAnsi"/>
          </w:rPr>
          <w:delText xml:space="preserve">–10 individuals, with </w:delText>
        </w:r>
        <w:r w:rsidR="003526D4" w:rsidDel="00BE35B5">
          <w:rPr>
            <w:rFonts w:asciiTheme="majorHAnsi" w:hAnsiTheme="majorHAnsi" w:cstheme="majorHAnsi"/>
          </w:rPr>
          <w:delText>1</w:delText>
        </w:r>
        <w:r w:rsidR="006069B6" w:rsidRPr="006069B6" w:rsidDel="00BE35B5">
          <w:rPr>
            <w:rFonts w:asciiTheme="majorHAnsi" w:hAnsiTheme="majorHAnsi" w:cstheme="majorHAnsi"/>
          </w:rPr>
          <w:delText>–</w:delText>
        </w:r>
        <w:r w:rsidR="003526D4" w:rsidDel="00BE35B5">
          <w:rPr>
            <w:rFonts w:asciiTheme="majorHAnsi" w:hAnsiTheme="majorHAnsi" w:cstheme="majorHAnsi"/>
          </w:rPr>
          <w:delText>4</w:delText>
        </w:r>
        <w:r w:rsidR="006069B6" w:rsidRPr="006069B6" w:rsidDel="00BE35B5">
          <w:rPr>
            <w:rFonts w:asciiTheme="majorHAnsi" w:hAnsiTheme="majorHAnsi" w:cstheme="majorHAnsi"/>
          </w:rPr>
          <w:delText xml:space="preserve"> OXTR</w:delText>
        </w:r>
        <w:r w:rsidR="006069B6" w:rsidRPr="006069B6" w:rsidDel="00BE35B5">
          <w:rPr>
            <w:rFonts w:asciiTheme="majorHAnsi" w:hAnsiTheme="majorHAnsi" w:cstheme="majorHAnsi"/>
            <w:vertAlign w:val="superscript"/>
          </w:rPr>
          <w:delText>ΔAON</w:delText>
        </w:r>
        <w:r w:rsidR="006069B6" w:rsidRPr="006069B6" w:rsidDel="00BE35B5">
          <w:rPr>
            <w:rFonts w:asciiTheme="majorHAnsi" w:hAnsiTheme="majorHAnsi" w:cstheme="majorHAnsi"/>
          </w:rPr>
          <w:delText xml:space="preserve"> mice interspersed among control mice to mimic naturalistic sparse genetic variation. </w:delText>
        </w:r>
        <w:commentRangeEnd w:id="41"/>
        <w:r w:rsidR="008B2382" w:rsidDel="00BE35B5">
          <w:rPr>
            <w:rStyle w:val="CommentReference"/>
          </w:rPr>
          <w:commentReference w:id="41"/>
        </w:r>
      </w:del>
    </w:p>
    <w:p w14:paraId="723DFA56" w14:textId="4EB9B55E" w:rsidR="006069B6" w:rsidRDefault="006069B6" w:rsidP="006069B6"/>
    <w:p w14:paraId="456FC85D" w14:textId="4571F445" w:rsidR="006069B6" w:rsidRDefault="006069B6" w:rsidP="006069B6">
      <w:commentRangeStart w:id="43"/>
      <w:r>
        <w:rPr>
          <w:noProof/>
          <w:lang w:val="de-DE" w:eastAsia="de-DE"/>
        </w:rPr>
        <w:drawing>
          <wp:inline distT="0" distB="0" distL="0" distR="0" wp14:anchorId="352A17E1" wp14:editId="6697F4F2">
            <wp:extent cx="5781524" cy="20781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0"/>
                    <a:srcRect b="65140"/>
                    <a:stretch/>
                  </pic:blipFill>
                  <pic:spPr bwMode="auto">
                    <a:xfrm>
                      <a:off x="0" y="0"/>
                      <a:ext cx="5786132" cy="2079838"/>
                    </a:xfrm>
                    <a:prstGeom prst="rect">
                      <a:avLst/>
                    </a:prstGeom>
                    <a:ln>
                      <a:noFill/>
                    </a:ln>
                    <a:extLst>
                      <a:ext uri="{53640926-AAD7-44D8-BBD7-CCE9431645EC}">
                        <a14:shadowObscured xmlns:a14="http://schemas.microsoft.com/office/drawing/2010/main"/>
                      </a:ext>
                    </a:extLst>
                  </pic:spPr>
                </pic:pic>
              </a:graphicData>
            </a:graphic>
          </wp:inline>
        </w:drawing>
      </w:r>
      <w:commentRangeEnd w:id="43"/>
      <w:r w:rsidR="00C96003">
        <w:rPr>
          <w:rStyle w:val="CommentReference"/>
        </w:rPr>
        <w:commentReference w:id="43"/>
      </w:r>
    </w:p>
    <w:p w14:paraId="3FB4D37B" w14:textId="2B760FF8" w:rsidR="00616BDF" w:rsidRDefault="00616BDF" w:rsidP="006069B6">
      <w:r>
        <w:t>Fig. 2</w:t>
      </w:r>
    </w:p>
    <w:p w14:paraId="4E7A6915" w14:textId="5D948E34" w:rsidR="00E13C69" w:rsidRDefault="00E13C69" w:rsidP="006069B6"/>
    <w:p w14:paraId="7363CDF9" w14:textId="4099197A" w:rsidR="00170A65" w:rsidRPr="00170A65" w:rsidRDefault="00E57F0D" w:rsidP="00170A65">
      <w:pPr>
        <w:pStyle w:val="ListParagraph"/>
        <w:ind w:left="0"/>
        <w:jc w:val="both"/>
        <w:rPr>
          <w:rFonts w:asciiTheme="majorHAnsi" w:hAnsiTheme="majorHAnsi" w:cstheme="majorHAnsi"/>
        </w:rPr>
      </w:pPr>
      <w:r>
        <w:rPr>
          <w:rFonts w:asciiTheme="majorHAnsi" w:hAnsiTheme="majorHAnsi" w:cstheme="majorHAnsi"/>
        </w:rPr>
        <w:t xml:space="preserve">We </w:t>
      </w:r>
      <w:r w:rsidR="003C79E7">
        <w:rPr>
          <w:rFonts w:asciiTheme="majorHAnsi" w:hAnsiTheme="majorHAnsi" w:cstheme="majorHAnsi"/>
        </w:rPr>
        <w:t xml:space="preserve">then </w:t>
      </w:r>
      <w:r w:rsidR="00C220B0">
        <w:rPr>
          <w:rFonts w:asciiTheme="majorHAnsi" w:hAnsiTheme="majorHAnsi" w:cstheme="majorHAnsi"/>
        </w:rPr>
        <w:t>established a pipeline to extract</w:t>
      </w:r>
      <w:del w:id="44" w:author="Reinwald,Jonathan" w:date="2025-06-23T14:28:00Z">
        <w:r w:rsidR="00C220B0" w:rsidDel="00BE35B5">
          <w:rPr>
            <w:rFonts w:asciiTheme="majorHAnsi" w:hAnsiTheme="majorHAnsi" w:cstheme="majorHAnsi"/>
          </w:rPr>
          <w:delText>s</w:delText>
        </w:r>
      </w:del>
      <w:r w:rsidR="003C79E7">
        <w:rPr>
          <w:rFonts w:asciiTheme="majorHAnsi" w:hAnsiTheme="majorHAnsi" w:cstheme="majorHAnsi"/>
        </w:rPr>
        <w:t xml:space="preserve"> the social interaction network</w:t>
      </w:r>
      <w:r w:rsidR="00C220B0">
        <w:rPr>
          <w:rFonts w:asciiTheme="majorHAnsi" w:hAnsiTheme="majorHAnsi" w:cstheme="majorHAnsi"/>
        </w:rPr>
        <w:t>s</w:t>
      </w:r>
      <w:r w:rsidR="003C79E7">
        <w:rPr>
          <w:rFonts w:asciiTheme="majorHAnsi" w:hAnsiTheme="majorHAnsi" w:cstheme="majorHAnsi"/>
        </w:rPr>
        <w:t xml:space="preserve"> </w:t>
      </w:r>
      <w:r w:rsidR="00C220B0">
        <w:rPr>
          <w:rFonts w:asciiTheme="majorHAnsi" w:hAnsiTheme="majorHAnsi" w:cstheme="majorHAnsi"/>
        </w:rPr>
        <w:t>of</w:t>
      </w:r>
      <w:r>
        <w:rPr>
          <w:rFonts w:asciiTheme="majorHAnsi" w:hAnsiTheme="majorHAnsi" w:cstheme="majorHAnsi"/>
        </w:rPr>
        <w:t xml:space="preserve"> the groups</w:t>
      </w:r>
      <w:r w:rsidR="00C220B0">
        <w:rPr>
          <w:rFonts w:asciiTheme="majorHAnsi" w:hAnsiTheme="majorHAnsi" w:cstheme="majorHAnsi"/>
        </w:rPr>
        <w:t xml:space="preserve"> of individually identified mice including </w:t>
      </w:r>
      <w:r>
        <w:rPr>
          <w:rFonts w:asciiTheme="majorHAnsi" w:hAnsiTheme="majorHAnsi" w:cstheme="majorHAnsi"/>
        </w:rPr>
        <w:t xml:space="preserve">interspersed </w:t>
      </w:r>
      <w:r w:rsidRPr="006069B6">
        <w:rPr>
          <w:rFonts w:asciiTheme="majorHAnsi" w:hAnsiTheme="majorHAnsi" w:cstheme="majorHAnsi"/>
        </w:rPr>
        <w:t>OXTR</w:t>
      </w:r>
      <w:r w:rsidRPr="006069B6">
        <w:rPr>
          <w:rFonts w:asciiTheme="majorHAnsi" w:hAnsiTheme="majorHAnsi" w:cstheme="majorHAnsi"/>
          <w:vertAlign w:val="superscript"/>
        </w:rPr>
        <w:t>ΔAON</w:t>
      </w:r>
      <w:r>
        <w:rPr>
          <w:rFonts w:asciiTheme="majorHAnsi" w:hAnsiTheme="majorHAnsi" w:cstheme="majorHAnsi"/>
        </w:rPr>
        <w:t xml:space="preserve"> mutants </w:t>
      </w:r>
      <w:r w:rsidR="00C220B0">
        <w:rPr>
          <w:rFonts w:asciiTheme="majorHAnsi" w:hAnsiTheme="majorHAnsi" w:cstheme="majorHAnsi"/>
        </w:rPr>
        <w:t xml:space="preserve">from the </w:t>
      </w:r>
      <w:r w:rsidR="00170A65" w:rsidRPr="00170A65">
        <w:rPr>
          <w:rFonts w:asciiTheme="majorHAnsi" w:hAnsiTheme="majorHAnsi" w:cstheme="majorHAnsi"/>
        </w:rPr>
        <w:t xml:space="preserve">continuous video </w:t>
      </w:r>
      <w:r w:rsidR="00C220B0">
        <w:rPr>
          <w:rFonts w:asciiTheme="majorHAnsi" w:hAnsiTheme="majorHAnsi" w:cstheme="majorHAnsi"/>
        </w:rPr>
        <w:t>data</w:t>
      </w:r>
      <w:r w:rsidR="00170A65" w:rsidRPr="00170A65">
        <w:rPr>
          <w:rFonts w:asciiTheme="majorHAnsi" w:hAnsiTheme="majorHAnsi" w:cstheme="majorHAnsi"/>
        </w:rPr>
        <w:t xml:space="preserve"> in the open field arena </w:t>
      </w:r>
      <w:r>
        <w:rPr>
          <w:rFonts w:asciiTheme="majorHAnsi" w:hAnsiTheme="majorHAnsi" w:cstheme="majorHAnsi"/>
        </w:rPr>
        <w:t>in 17 rounds total Fig. 3a-b)</w:t>
      </w:r>
      <w:r w:rsidR="00170A65" w:rsidRPr="00170A65">
        <w:rPr>
          <w:rFonts w:asciiTheme="majorHAnsi" w:hAnsiTheme="majorHAnsi" w:cstheme="majorHAnsi"/>
        </w:rPr>
        <w:t>. To identify each mouse</w:t>
      </w:r>
      <w:r>
        <w:rPr>
          <w:rFonts w:asciiTheme="majorHAnsi" w:hAnsiTheme="majorHAnsi" w:cstheme="majorHAnsi"/>
        </w:rPr>
        <w:t xml:space="preserve">, </w:t>
      </w:r>
      <w:r w:rsidR="00170A65" w:rsidRPr="00170A65">
        <w:rPr>
          <w:rFonts w:asciiTheme="majorHAnsi" w:hAnsiTheme="majorHAnsi" w:cstheme="majorHAnsi"/>
        </w:rPr>
        <w:t>distinct pattern</w:t>
      </w:r>
      <w:r>
        <w:rPr>
          <w:rFonts w:asciiTheme="majorHAnsi" w:hAnsiTheme="majorHAnsi" w:cstheme="majorHAnsi"/>
        </w:rPr>
        <w:t>s</w:t>
      </w:r>
      <w:r w:rsidR="00170A65" w:rsidRPr="00170A65">
        <w:rPr>
          <w:rFonts w:asciiTheme="majorHAnsi" w:hAnsiTheme="majorHAnsi" w:cstheme="majorHAnsi"/>
        </w:rPr>
        <w:t xml:space="preserve"> </w:t>
      </w:r>
      <w:r w:rsidR="00C220B0">
        <w:rPr>
          <w:rFonts w:asciiTheme="majorHAnsi" w:hAnsiTheme="majorHAnsi" w:cstheme="majorHAnsi"/>
        </w:rPr>
        <w:t>had been</w:t>
      </w:r>
      <w:r>
        <w:rPr>
          <w:rFonts w:asciiTheme="majorHAnsi" w:hAnsiTheme="majorHAnsi" w:cstheme="majorHAnsi"/>
        </w:rPr>
        <w:t xml:space="preserve"> bleached in the </w:t>
      </w:r>
      <w:r w:rsidR="00170A65" w:rsidRPr="00170A65">
        <w:rPr>
          <w:rFonts w:asciiTheme="majorHAnsi" w:hAnsiTheme="majorHAnsi" w:cstheme="majorHAnsi"/>
        </w:rPr>
        <w:t xml:space="preserve">fur </w:t>
      </w:r>
      <w:r>
        <w:rPr>
          <w:rFonts w:asciiTheme="majorHAnsi" w:hAnsiTheme="majorHAnsi" w:cstheme="majorHAnsi"/>
        </w:rPr>
        <w:t>on the back</w:t>
      </w:r>
      <w:r w:rsidRPr="00E57F0D">
        <w:rPr>
          <w:rFonts w:asciiTheme="majorHAnsi" w:hAnsiTheme="majorHAnsi" w:cstheme="majorHAnsi"/>
        </w:rPr>
        <w:t xml:space="preserve"> </w:t>
      </w:r>
      <w:r w:rsidRPr="00170A65">
        <w:rPr>
          <w:rFonts w:asciiTheme="majorHAnsi" w:hAnsiTheme="majorHAnsi" w:cstheme="majorHAnsi"/>
        </w:rPr>
        <w:t xml:space="preserve">before </w:t>
      </w:r>
      <w:r w:rsidR="00C220B0">
        <w:rPr>
          <w:rFonts w:asciiTheme="majorHAnsi" w:hAnsiTheme="majorHAnsi" w:cstheme="majorHAnsi"/>
        </w:rPr>
        <w:t>the</w:t>
      </w:r>
      <w:r w:rsidRPr="00170A65">
        <w:rPr>
          <w:rFonts w:asciiTheme="majorHAnsi" w:hAnsiTheme="majorHAnsi" w:cstheme="majorHAnsi"/>
        </w:rPr>
        <w:t xml:space="preserve"> round</w:t>
      </w:r>
      <w:r>
        <w:rPr>
          <w:rFonts w:asciiTheme="majorHAnsi" w:hAnsiTheme="majorHAnsi" w:cstheme="majorHAnsi"/>
        </w:rPr>
        <w:t xml:space="preserve"> (Fig. 3c)</w:t>
      </w:r>
      <w:r w:rsidR="00170A65" w:rsidRPr="00170A65">
        <w:rPr>
          <w:rFonts w:asciiTheme="majorHAnsi" w:hAnsiTheme="majorHAnsi" w:cstheme="majorHAnsi"/>
        </w:rPr>
        <w:t xml:space="preserve">. </w:t>
      </w:r>
      <w:r>
        <w:rPr>
          <w:rFonts w:asciiTheme="majorHAnsi" w:hAnsiTheme="majorHAnsi" w:cstheme="majorHAnsi"/>
        </w:rPr>
        <w:t xml:space="preserve">We </w:t>
      </w:r>
      <w:r w:rsidR="00170A65" w:rsidRPr="00170A65">
        <w:rPr>
          <w:rFonts w:asciiTheme="majorHAnsi" w:hAnsiTheme="majorHAnsi" w:cstheme="majorHAnsi"/>
        </w:rPr>
        <w:t>analyze</w:t>
      </w:r>
      <w:r w:rsidR="00C220B0">
        <w:rPr>
          <w:rFonts w:asciiTheme="majorHAnsi" w:hAnsiTheme="majorHAnsi" w:cstheme="majorHAnsi"/>
        </w:rPr>
        <w:t>d</w:t>
      </w:r>
      <w:r>
        <w:rPr>
          <w:rFonts w:asciiTheme="majorHAnsi" w:hAnsiTheme="majorHAnsi" w:cstheme="majorHAnsi"/>
        </w:rPr>
        <w:t xml:space="preserve"> </w:t>
      </w:r>
      <w:r w:rsidR="00C220B0">
        <w:rPr>
          <w:rFonts w:asciiTheme="majorHAnsi" w:hAnsiTheme="majorHAnsi" w:cstheme="majorHAnsi"/>
        </w:rPr>
        <w:t xml:space="preserve">the first </w:t>
      </w:r>
      <w:r>
        <w:rPr>
          <w:rFonts w:asciiTheme="majorHAnsi" w:hAnsiTheme="majorHAnsi" w:cstheme="majorHAnsi"/>
        </w:rPr>
        <w:t>15</w:t>
      </w:r>
      <w:r w:rsidR="00C220B0">
        <w:rPr>
          <w:rFonts w:asciiTheme="majorHAnsi" w:hAnsiTheme="majorHAnsi" w:cstheme="majorHAnsi"/>
        </w:rPr>
        <w:t xml:space="preserve"> days of each round</w:t>
      </w:r>
      <w:r w:rsidR="00170A65" w:rsidRPr="00170A65">
        <w:rPr>
          <w:rFonts w:asciiTheme="majorHAnsi" w:hAnsiTheme="majorHAnsi" w:cstheme="majorHAnsi"/>
        </w:rPr>
        <w:t xml:space="preserve"> as fur </w:t>
      </w:r>
      <w:r>
        <w:rPr>
          <w:rFonts w:asciiTheme="majorHAnsi" w:hAnsiTheme="majorHAnsi" w:cstheme="majorHAnsi"/>
        </w:rPr>
        <w:t>regrew and pattern</w:t>
      </w:r>
      <w:r w:rsidR="00AD46C9">
        <w:rPr>
          <w:rFonts w:asciiTheme="majorHAnsi" w:hAnsiTheme="majorHAnsi" w:cstheme="majorHAnsi"/>
        </w:rPr>
        <w:t xml:space="preserve"> identification by the trained RNN </w:t>
      </w:r>
      <w:r w:rsidR="00170A65" w:rsidRPr="00170A65">
        <w:rPr>
          <w:rFonts w:asciiTheme="majorHAnsi" w:hAnsiTheme="majorHAnsi" w:cstheme="majorHAnsi"/>
        </w:rPr>
        <w:t xml:space="preserve">became </w:t>
      </w:r>
      <w:r>
        <w:rPr>
          <w:rFonts w:asciiTheme="majorHAnsi" w:hAnsiTheme="majorHAnsi" w:cstheme="majorHAnsi"/>
        </w:rPr>
        <w:t>less reliably</w:t>
      </w:r>
      <w:r w:rsidR="00170A65" w:rsidRPr="00170A65">
        <w:rPr>
          <w:rFonts w:asciiTheme="majorHAnsi" w:hAnsiTheme="majorHAnsi" w:cstheme="majorHAnsi"/>
        </w:rPr>
        <w:t xml:space="preserve">. </w:t>
      </w:r>
      <w:r w:rsidR="00C220B0" w:rsidRPr="00170A65">
        <w:rPr>
          <w:rFonts w:asciiTheme="majorHAnsi" w:hAnsiTheme="majorHAnsi" w:cstheme="majorHAnsi"/>
        </w:rPr>
        <w:t>Before the start of the next round the fur pattern was refreshed.</w:t>
      </w:r>
      <w:r w:rsidR="00C220B0">
        <w:rPr>
          <w:rFonts w:asciiTheme="majorHAnsi" w:hAnsiTheme="majorHAnsi" w:cstheme="majorHAnsi"/>
        </w:rPr>
        <w:t xml:space="preserve"> Approx</w:t>
      </w:r>
      <w:ins w:id="45" w:author="Reinwald,Jonathan" w:date="2025-06-23T09:46:00Z">
        <w:r w:rsidR="008B2382">
          <w:rPr>
            <w:rFonts w:asciiTheme="majorHAnsi" w:hAnsiTheme="majorHAnsi" w:cstheme="majorHAnsi"/>
          </w:rPr>
          <w:t>imately</w:t>
        </w:r>
      </w:ins>
      <w:del w:id="46" w:author="Reinwald,Jonathan" w:date="2025-06-23T09:46:00Z">
        <w:r w:rsidR="00C220B0" w:rsidDel="008B2382">
          <w:rPr>
            <w:rFonts w:asciiTheme="majorHAnsi" w:hAnsiTheme="majorHAnsi" w:cstheme="majorHAnsi"/>
          </w:rPr>
          <w:delText>.</w:delText>
        </w:r>
      </w:del>
      <w:r w:rsidR="00C220B0">
        <w:rPr>
          <w:rFonts w:asciiTheme="majorHAnsi" w:hAnsiTheme="majorHAnsi" w:cstheme="majorHAnsi"/>
        </w:rPr>
        <w:t xml:space="preserve"> 6.1</w:t>
      </w:r>
      <w:r w:rsidR="00230CA8">
        <w:rPr>
          <w:rFonts w:asciiTheme="majorHAnsi" w:hAnsiTheme="majorHAnsi" w:cstheme="majorHAnsi"/>
        </w:rPr>
        <w:t>0</w:t>
      </w:r>
      <w:r w:rsidR="00C220B0">
        <w:rPr>
          <w:rFonts w:asciiTheme="majorHAnsi" w:hAnsiTheme="majorHAnsi" w:cstheme="majorHAnsi"/>
        </w:rPr>
        <w:t>0 hours of</w:t>
      </w:r>
      <w:r w:rsidR="00C220B0" w:rsidRPr="00170A65">
        <w:rPr>
          <w:rFonts w:asciiTheme="majorHAnsi" w:hAnsiTheme="majorHAnsi" w:cstheme="majorHAnsi"/>
        </w:rPr>
        <w:t xml:space="preserve"> </w:t>
      </w:r>
      <w:r w:rsidR="00C220B0">
        <w:rPr>
          <w:rFonts w:asciiTheme="majorHAnsi" w:hAnsiTheme="majorHAnsi" w:cstheme="majorHAnsi"/>
        </w:rPr>
        <w:t xml:space="preserve">continuous </w:t>
      </w:r>
      <w:r w:rsidR="00C220B0" w:rsidRPr="00170A65">
        <w:rPr>
          <w:rFonts w:asciiTheme="majorHAnsi" w:hAnsiTheme="majorHAnsi" w:cstheme="majorHAnsi"/>
        </w:rPr>
        <w:t>video</w:t>
      </w:r>
      <w:r w:rsidR="00C220B0">
        <w:rPr>
          <w:rFonts w:asciiTheme="majorHAnsi" w:hAnsiTheme="majorHAnsi" w:cstheme="majorHAnsi"/>
        </w:rPr>
        <w:t xml:space="preserve"> data</w:t>
      </w:r>
      <w:r w:rsidR="00C220B0" w:rsidRPr="00170A65">
        <w:rPr>
          <w:rFonts w:asciiTheme="majorHAnsi" w:hAnsiTheme="majorHAnsi" w:cstheme="majorHAnsi"/>
        </w:rPr>
        <w:t xml:space="preserve"> </w:t>
      </w:r>
      <w:r w:rsidR="00C220B0">
        <w:rPr>
          <w:rFonts w:asciiTheme="majorHAnsi" w:hAnsiTheme="majorHAnsi" w:cstheme="majorHAnsi"/>
        </w:rPr>
        <w:t>entered into the social network</w:t>
      </w:r>
      <w:r w:rsidR="009500D9">
        <w:rPr>
          <w:rFonts w:asciiTheme="majorHAnsi" w:hAnsiTheme="majorHAnsi" w:cstheme="majorHAnsi"/>
        </w:rPr>
        <w:t>s</w:t>
      </w:r>
      <w:r w:rsidR="00230CA8">
        <w:rPr>
          <w:rFonts w:asciiTheme="majorHAnsi" w:hAnsiTheme="majorHAnsi" w:cstheme="majorHAnsi"/>
        </w:rPr>
        <w:t xml:space="preserve"> (Fig. 3d)</w:t>
      </w:r>
      <w:r w:rsidR="00C220B0" w:rsidRPr="00170A65">
        <w:rPr>
          <w:rFonts w:asciiTheme="majorHAnsi" w:hAnsiTheme="majorHAnsi" w:cstheme="majorHAnsi"/>
        </w:rPr>
        <w:t xml:space="preserve">. </w:t>
      </w:r>
    </w:p>
    <w:p w14:paraId="2DAEF967" w14:textId="0269998B" w:rsidR="00170A65" w:rsidRPr="00B704A0" w:rsidRDefault="00170A65" w:rsidP="00170A65">
      <w:pPr>
        <w:pStyle w:val="ListParagraph"/>
        <w:ind w:left="0"/>
        <w:jc w:val="both"/>
        <w:rPr>
          <w:rFonts w:asciiTheme="majorHAnsi" w:hAnsiTheme="majorHAnsi" w:cstheme="majorHAnsi"/>
        </w:rPr>
      </w:pPr>
      <w:r w:rsidRPr="00170A65">
        <w:rPr>
          <w:rFonts w:asciiTheme="majorHAnsi" w:hAnsiTheme="majorHAnsi" w:cstheme="majorHAnsi"/>
        </w:rPr>
        <w:t xml:space="preserve">The </w:t>
      </w:r>
      <w:r w:rsidR="00AD46C9">
        <w:rPr>
          <w:rFonts w:asciiTheme="majorHAnsi" w:hAnsiTheme="majorHAnsi" w:cstheme="majorHAnsi"/>
        </w:rPr>
        <w:t>RNN-based</w:t>
      </w:r>
      <w:r w:rsidRPr="00170A65">
        <w:rPr>
          <w:rFonts w:asciiTheme="majorHAnsi" w:hAnsiTheme="majorHAnsi" w:cstheme="majorHAnsi"/>
        </w:rPr>
        <w:t xml:space="preserve"> pipeline </w:t>
      </w:r>
      <w:r w:rsidR="00AD46C9">
        <w:rPr>
          <w:rFonts w:asciiTheme="majorHAnsi" w:hAnsiTheme="majorHAnsi" w:cstheme="majorHAnsi"/>
        </w:rPr>
        <w:t>outputted</w:t>
      </w:r>
      <w:r w:rsidRPr="00170A65">
        <w:rPr>
          <w:rFonts w:asciiTheme="majorHAnsi" w:hAnsiTheme="majorHAnsi" w:cstheme="majorHAnsi"/>
        </w:rPr>
        <w:t xml:space="preserve"> the spatial co</w:t>
      </w:r>
      <w:r w:rsidRPr="00EB5E5A">
        <w:rPr>
          <w:rFonts w:asciiTheme="majorHAnsi" w:hAnsiTheme="majorHAnsi" w:cstheme="majorHAnsi"/>
        </w:rPr>
        <w:t xml:space="preserve">ordinates associated to the position of each animal as a function of time. </w:t>
      </w:r>
      <w:r w:rsidR="00FD7CB0" w:rsidRPr="00EB5E5A">
        <w:rPr>
          <w:rFonts w:asciiTheme="majorHAnsi" w:hAnsiTheme="majorHAnsi" w:cstheme="majorHAnsi"/>
        </w:rPr>
        <w:t xml:space="preserve">From the tracked positions, we defined and extracted two different types of social events of interest: interactions and approaches. This allowed us to represent the data as a social network. Interactions, which yielded undirected </w:t>
      </w:r>
      <w:r w:rsidR="00FD7CB0" w:rsidRPr="00EB5E5A">
        <w:rPr>
          <w:rFonts w:asciiTheme="majorHAnsi" w:hAnsiTheme="majorHAnsi" w:cstheme="majorHAnsi"/>
        </w:rPr>
        <w:lastRenderedPageBreak/>
        <w:t xml:space="preserve">networks, </w:t>
      </w:r>
      <w:r w:rsidR="00FD7CB0" w:rsidRPr="00EB5E5A">
        <w:rPr>
          <w:rFonts w:asciiTheme="majorHAnsi" w:hAnsiTheme="majorHAnsi" w:cstheme="majorHAnsi"/>
          <w:shd w:val="clear" w:color="auto" w:fill="FFFFFF"/>
        </w:rPr>
        <w:t xml:space="preserve">were counted </w:t>
      </w:r>
      <w:r w:rsidRPr="00EB5E5A">
        <w:rPr>
          <w:rFonts w:asciiTheme="majorHAnsi" w:hAnsiTheme="majorHAnsi" w:cstheme="majorHAnsi"/>
          <w:shd w:val="clear" w:color="auto" w:fill="FFFFFF"/>
        </w:rPr>
        <w:t>whenever the distance between two animals was less than 10 cm for at least 1</w:t>
      </w:r>
      <w:r w:rsidR="00D172D7" w:rsidRPr="00EB5E5A">
        <w:rPr>
          <w:rFonts w:asciiTheme="majorHAnsi" w:hAnsiTheme="majorHAnsi" w:cstheme="majorHAnsi"/>
          <w:shd w:val="clear" w:color="auto" w:fill="FFFFFF"/>
        </w:rPr>
        <w:t>.0</w:t>
      </w:r>
      <w:r w:rsidRPr="00EB5E5A">
        <w:rPr>
          <w:rFonts w:asciiTheme="majorHAnsi" w:hAnsiTheme="majorHAnsi" w:cstheme="majorHAnsi"/>
          <w:shd w:val="clear" w:color="auto" w:fill="FFFFFF"/>
        </w:rPr>
        <w:t xml:space="preserve"> second (Fig </w:t>
      </w:r>
      <w:r w:rsidR="00604F61" w:rsidRPr="00EB5E5A">
        <w:rPr>
          <w:rFonts w:asciiTheme="majorHAnsi" w:hAnsiTheme="majorHAnsi" w:cstheme="majorHAnsi"/>
          <w:shd w:val="clear" w:color="auto" w:fill="FFFFFF"/>
        </w:rPr>
        <w:t>3</w:t>
      </w:r>
      <w:r w:rsidR="00D172D7" w:rsidRPr="00EB5E5A">
        <w:rPr>
          <w:rFonts w:asciiTheme="majorHAnsi" w:hAnsiTheme="majorHAnsi" w:cstheme="majorHAnsi"/>
          <w:shd w:val="clear" w:color="auto" w:fill="FFFFFF"/>
        </w:rPr>
        <w:t>e</w:t>
      </w:r>
      <w:r w:rsidRPr="00EB5E5A">
        <w:rPr>
          <w:rFonts w:asciiTheme="majorHAnsi" w:hAnsiTheme="majorHAnsi" w:cstheme="majorHAnsi"/>
          <w:shd w:val="clear" w:color="auto" w:fill="FFFFFF"/>
        </w:rPr>
        <w:t xml:space="preserve">). </w:t>
      </w:r>
      <w:r w:rsidR="009D56B4" w:rsidRPr="00EB5E5A">
        <w:rPr>
          <w:rFonts w:asciiTheme="majorHAnsi" w:hAnsiTheme="majorHAnsi" w:cstheme="majorHAnsi"/>
          <w:shd w:val="clear" w:color="auto" w:fill="FFFFFF"/>
        </w:rPr>
        <w:t xml:space="preserve">We </w:t>
      </w:r>
      <w:r w:rsidR="00AD46C9" w:rsidRPr="00EB5E5A">
        <w:rPr>
          <w:rFonts w:asciiTheme="majorHAnsi" w:hAnsiTheme="majorHAnsi" w:cstheme="majorHAnsi"/>
          <w:shd w:val="clear" w:color="auto" w:fill="FFFFFF"/>
        </w:rPr>
        <w:t xml:space="preserve">defined </w:t>
      </w:r>
      <w:r w:rsidRPr="00EB5E5A">
        <w:rPr>
          <w:rFonts w:asciiTheme="majorHAnsi" w:hAnsiTheme="majorHAnsi" w:cstheme="majorHAnsi"/>
          <w:shd w:val="clear" w:color="auto" w:fill="FFFFFF"/>
        </w:rPr>
        <w:t>approach</w:t>
      </w:r>
      <w:r w:rsidR="00AD46C9" w:rsidRPr="00EB5E5A">
        <w:rPr>
          <w:rFonts w:asciiTheme="majorHAnsi" w:hAnsiTheme="majorHAnsi" w:cstheme="majorHAnsi"/>
          <w:shd w:val="clear" w:color="auto" w:fill="FFFFFF"/>
        </w:rPr>
        <w:t xml:space="preserve">es </w:t>
      </w:r>
      <w:r w:rsidRPr="00EB5E5A">
        <w:rPr>
          <w:rFonts w:asciiTheme="majorHAnsi" w:hAnsiTheme="majorHAnsi" w:cstheme="majorHAnsi"/>
          <w:shd w:val="clear" w:color="auto" w:fill="FFFFFF"/>
        </w:rPr>
        <w:t>by calculating the distances travelled in the 4 seconds before the interaction for both interaction partners</w:t>
      </w:r>
      <w:r w:rsidR="00D172D7" w:rsidRPr="00EB5E5A">
        <w:rPr>
          <w:rFonts w:asciiTheme="majorHAnsi" w:hAnsiTheme="majorHAnsi" w:cstheme="majorHAnsi"/>
          <w:shd w:val="clear" w:color="auto" w:fill="FFFFFF"/>
        </w:rPr>
        <w:t xml:space="preserve"> (Fig. 3f)</w:t>
      </w:r>
      <w:r w:rsidRPr="00EB5E5A">
        <w:rPr>
          <w:rFonts w:asciiTheme="majorHAnsi" w:hAnsiTheme="majorHAnsi" w:cstheme="majorHAnsi"/>
          <w:shd w:val="clear" w:color="auto" w:fill="FFFFFF"/>
        </w:rPr>
        <w:t>. If the ratio of travelled distances of mouse A to mouse B exceeded 1.5, mouse A was considered the</w:t>
      </w:r>
      <w:r w:rsidR="00D172D7" w:rsidRPr="00EB5E5A">
        <w:rPr>
          <w:rFonts w:asciiTheme="majorHAnsi" w:hAnsiTheme="majorHAnsi" w:cstheme="majorHAnsi"/>
          <w:shd w:val="clear" w:color="auto" w:fill="FFFFFF"/>
        </w:rPr>
        <w:t xml:space="preserve"> approaching one</w:t>
      </w:r>
      <w:r w:rsidRPr="00EB5E5A">
        <w:rPr>
          <w:rFonts w:asciiTheme="majorHAnsi" w:hAnsiTheme="majorHAnsi" w:cstheme="majorHAnsi"/>
          <w:shd w:val="clear" w:color="auto" w:fill="FFFFFF"/>
        </w:rPr>
        <w:t>. Otherwise, no approach was counted, for example in cases where they equally approached each other.</w:t>
      </w:r>
      <w:r w:rsidR="009D56B4" w:rsidRPr="00EB5E5A">
        <w:rPr>
          <w:rFonts w:asciiTheme="majorHAnsi" w:hAnsiTheme="majorHAnsi" w:cstheme="majorHAnsi"/>
          <w:shd w:val="clear" w:color="auto" w:fill="FFFFFF"/>
        </w:rPr>
        <w:t xml:space="preserve"> Approaches performed between each mice yielded a directed network. </w:t>
      </w:r>
      <w:del w:id="47" w:author="Reinwald,Jonathan" w:date="2025-06-23T14:30:00Z">
        <w:r w:rsidRPr="00EB5E5A" w:rsidDel="00CD147C">
          <w:rPr>
            <w:rFonts w:asciiTheme="majorHAnsi" w:hAnsiTheme="majorHAnsi" w:cstheme="majorHAnsi"/>
            <w:shd w:val="clear" w:color="auto" w:fill="FFFFFF"/>
          </w:rPr>
          <w:delText xml:space="preserve"> </w:delText>
        </w:r>
      </w:del>
      <w:r w:rsidR="00230CA8" w:rsidRPr="00EB5E5A">
        <w:rPr>
          <w:rFonts w:asciiTheme="majorHAnsi" w:hAnsiTheme="majorHAnsi" w:cstheme="majorHAnsi"/>
          <w:shd w:val="clear" w:color="auto" w:fill="FFFFFF"/>
        </w:rPr>
        <w:t>W</w:t>
      </w:r>
      <w:r w:rsidR="00D172D7" w:rsidRPr="00EB5E5A">
        <w:rPr>
          <w:rFonts w:asciiTheme="majorHAnsi" w:hAnsiTheme="majorHAnsi" w:cstheme="majorHAnsi"/>
          <w:shd w:val="clear" w:color="auto" w:fill="FFFFFF"/>
        </w:rPr>
        <w:t xml:space="preserve">e obtained </w:t>
      </w:r>
      <w:del w:id="48" w:author="Reinwald,Jonathan" w:date="2025-06-23T14:32:00Z">
        <w:r w:rsidR="00D172D7" w:rsidRPr="00EB5E5A" w:rsidDel="00CD147C">
          <w:rPr>
            <w:rFonts w:asciiTheme="majorHAnsi" w:hAnsiTheme="majorHAnsi" w:cstheme="majorHAnsi"/>
            <w:shd w:val="clear" w:color="auto" w:fill="FFFFFF"/>
          </w:rPr>
          <w:delText xml:space="preserve">stacks </w:delText>
        </w:r>
      </w:del>
      <w:ins w:id="49" w:author="Reinwald,Jonathan" w:date="2025-06-23T14:33:00Z">
        <w:r w:rsidR="00CD147C">
          <w:rPr>
            <w:rFonts w:asciiTheme="majorHAnsi" w:hAnsiTheme="majorHAnsi" w:cstheme="majorHAnsi"/>
            <w:shd w:val="clear" w:color="auto" w:fill="FFFFFF"/>
          </w:rPr>
          <w:t xml:space="preserve">time </w:t>
        </w:r>
      </w:ins>
      <w:ins w:id="50" w:author="Reinwald,Jonathan" w:date="2025-06-23T14:32:00Z">
        <w:r w:rsidR="00CD147C">
          <w:rPr>
            <w:rFonts w:asciiTheme="majorHAnsi" w:hAnsiTheme="majorHAnsi" w:cstheme="majorHAnsi"/>
            <w:shd w:val="clear" w:color="auto" w:fill="FFFFFF"/>
          </w:rPr>
          <w:t>series</w:t>
        </w:r>
        <w:r w:rsidR="00CD147C" w:rsidRPr="00EB5E5A">
          <w:rPr>
            <w:rFonts w:asciiTheme="majorHAnsi" w:hAnsiTheme="majorHAnsi" w:cstheme="majorHAnsi"/>
            <w:shd w:val="clear" w:color="auto" w:fill="FFFFFF"/>
          </w:rPr>
          <w:t xml:space="preserve"> </w:t>
        </w:r>
      </w:ins>
      <w:r w:rsidR="00D172D7" w:rsidRPr="00EB5E5A">
        <w:rPr>
          <w:rFonts w:asciiTheme="majorHAnsi" w:hAnsiTheme="majorHAnsi" w:cstheme="majorHAnsi"/>
          <w:shd w:val="clear" w:color="auto" w:fill="FFFFFF"/>
        </w:rPr>
        <w:t xml:space="preserve">of </w:t>
      </w:r>
      <w:del w:id="51" w:author="Reinwald,Jonathan" w:date="2025-06-23T14:31:00Z">
        <w:r w:rsidR="00D172D7" w:rsidRPr="00EB5E5A" w:rsidDel="00CD147C">
          <w:rPr>
            <w:rFonts w:asciiTheme="majorHAnsi" w:hAnsiTheme="majorHAnsi" w:cstheme="majorHAnsi"/>
            <w:shd w:val="clear" w:color="auto" w:fill="FFFFFF"/>
          </w:rPr>
          <w:delText xml:space="preserve">1-day </w:delText>
        </w:r>
      </w:del>
      <w:r w:rsidR="00230CA8" w:rsidRPr="00EB5E5A">
        <w:rPr>
          <w:rFonts w:asciiTheme="majorHAnsi" w:hAnsiTheme="majorHAnsi" w:cstheme="majorHAnsi"/>
          <w:shd w:val="clear" w:color="auto" w:fill="FFFFFF"/>
        </w:rPr>
        <w:t>undirected and</w:t>
      </w:r>
      <w:r w:rsidR="00A61AAF">
        <w:rPr>
          <w:rFonts w:asciiTheme="majorHAnsi" w:hAnsiTheme="majorHAnsi" w:cstheme="majorHAnsi"/>
          <w:shd w:val="clear" w:color="auto" w:fill="FFFFFF"/>
        </w:rPr>
        <w:t xml:space="preserve"> </w:t>
      </w:r>
      <w:r w:rsidR="00230CA8" w:rsidRPr="00EB5E5A">
        <w:rPr>
          <w:rFonts w:asciiTheme="majorHAnsi" w:hAnsiTheme="majorHAnsi" w:cstheme="majorHAnsi"/>
          <w:shd w:val="clear" w:color="auto" w:fill="FFFFFF"/>
        </w:rPr>
        <w:t>directed</w:t>
      </w:r>
      <w:r w:rsidR="00D172D7" w:rsidRPr="00EB5E5A">
        <w:rPr>
          <w:rFonts w:asciiTheme="majorHAnsi" w:hAnsiTheme="majorHAnsi" w:cstheme="majorHAnsi"/>
          <w:shd w:val="clear" w:color="auto" w:fill="FFFFFF"/>
        </w:rPr>
        <w:t xml:space="preserve"> networks (Fig. </w:t>
      </w:r>
      <w:r w:rsidR="00630975" w:rsidRPr="00EB5E5A">
        <w:rPr>
          <w:rFonts w:asciiTheme="majorHAnsi" w:hAnsiTheme="majorHAnsi" w:cstheme="majorHAnsi"/>
          <w:shd w:val="clear" w:color="auto" w:fill="FFFFFF"/>
        </w:rPr>
        <w:t>3</w:t>
      </w:r>
      <w:r w:rsidR="00D172D7" w:rsidRPr="00EB5E5A">
        <w:rPr>
          <w:rFonts w:asciiTheme="majorHAnsi" w:hAnsiTheme="majorHAnsi" w:cstheme="majorHAnsi"/>
          <w:shd w:val="clear" w:color="auto" w:fill="FFFFFF"/>
        </w:rPr>
        <w:t>g-h</w:t>
      </w:r>
      <w:ins w:id="52" w:author="Reinwald,Jonathan" w:date="2025-06-23T14:34:00Z">
        <w:r w:rsidR="00CD147C">
          <w:rPr>
            <w:rFonts w:asciiTheme="majorHAnsi" w:hAnsiTheme="majorHAnsi" w:cstheme="majorHAnsi"/>
            <w:shd w:val="clear" w:color="auto" w:fill="FFFFFF"/>
          </w:rPr>
          <w:t>, se</w:t>
        </w:r>
      </w:ins>
      <w:ins w:id="53" w:author="Reinwald,Jonathan" w:date="2025-06-23T14:35:00Z">
        <w:r w:rsidR="00CD147C">
          <w:rPr>
            <w:rFonts w:asciiTheme="majorHAnsi" w:hAnsiTheme="majorHAnsi" w:cstheme="majorHAnsi"/>
            <w:shd w:val="clear" w:color="auto" w:fill="FFFFFF"/>
          </w:rPr>
          <w:t>e</w:t>
        </w:r>
      </w:ins>
      <w:ins w:id="54" w:author="Reinwald,Jonathan" w:date="2025-06-23T14:34:00Z">
        <w:r w:rsidR="00CD147C">
          <w:rPr>
            <w:rFonts w:asciiTheme="majorHAnsi" w:hAnsiTheme="majorHAnsi" w:cstheme="majorHAnsi"/>
            <w:shd w:val="clear" w:color="auto" w:fill="FFFFFF"/>
          </w:rPr>
          <w:t xml:space="preserve"> Methods</w:t>
        </w:r>
      </w:ins>
      <w:r w:rsidR="00D172D7" w:rsidRPr="00EB5E5A">
        <w:rPr>
          <w:rFonts w:asciiTheme="majorHAnsi" w:hAnsiTheme="majorHAnsi" w:cstheme="majorHAnsi"/>
          <w:shd w:val="clear" w:color="auto" w:fill="FFFFFF"/>
        </w:rPr>
        <w:t>).</w:t>
      </w:r>
      <w:r w:rsidR="00630975" w:rsidRPr="00EB5E5A">
        <w:rPr>
          <w:rFonts w:asciiTheme="majorHAnsi" w:hAnsiTheme="majorHAnsi" w:cstheme="majorHAnsi"/>
          <w:shd w:val="clear" w:color="auto" w:fill="FFFFFF"/>
        </w:rPr>
        <w:t xml:space="preserve"> </w:t>
      </w:r>
      <w:r w:rsidR="00230CA8" w:rsidRPr="00EB5E5A">
        <w:rPr>
          <w:rFonts w:asciiTheme="majorHAnsi" w:hAnsiTheme="majorHAnsi" w:cstheme="majorHAnsi"/>
          <w:shd w:val="clear" w:color="auto" w:fill="FFFFFF"/>
        </w:rPr>
        <w:t xml:space="preserve">Spatially, </w:t>
      </w:r>
      <w:r w:rsidR="00630975" w:rsidRPr="00EB5E5A">
        <w:rPr>
          <w:rFonts w:asciiTheme="majorHAnsi" w:hAnsiTheme="majorHAnsi" w:cstheme="majorHAnsi"/>
          <w:shd w:val="clear" w:color="auto" w:fill="FFFFFF"/>
        </w:rPr>
        <w:t>interact</w:t>
      </w:r>
      <w:r w:rsidR="00230CA8" w:rsidRPr="00EB5E5A">
        <w:rPr>
          <w:rFonts w:asciiTheme="majorHAnsi" w:hAnsiTheme="majorHAnsi" w:cstheme="majorHAnsi"/>
          <w:shd w:val="clear" w:color="auto" w:fill="FFFFFF"/>
        </w:rPr>
        <w:t xml:space="preserve">ions </w:t>
      </w:r>
      <w:r w:rsidR="00630975" w:rsidRPr="00EB5E5A">
        <w:rPr>
          <w:rFonts w:asciiTheme="majorHAnsi" w:hAnsiTheme="majorHAnsi" w:cstheme="majorHAnsi"/>
          <w:shd w:val="clear" w:color="auto" w:fill="FFFFFF"/>
        </w:rPr>
        <w:t>prefe</w:t>
      </w:r>
      <w:r w:rsidR="00630975">
        <w:rPr>
          <w:rFonts w:asciiTheme="majorHAnsi" w:hAnsiTheme="majorHAnsi" w:cstheme="majorHAnsi"/>
          <w:shd w:val="clear" w:color="auto" w:fill="FFFFFF"/>
        </w:rPr>
        <w:t xml:space="preserve">rentially </w:t>
      </w:r>
      <w:r w:rsidR="00230CA8">
        <w:rPr>
          <w:rFonts w:asciiTheme="majorHAnsi" w:hAnsiTheme="majorHAnsi" w:cstheme="majorHAnsi"/>
          <w:shd w:val="clear" w:color="auto" w:fill="FFFFFF"/>
        </w:rPr>
        <w:t xml:space="preserve">occurred </w:t>
      </w:r>
      <w:r w:rsidR="00630975">
        <w:rPr>
          <w:rFonts w:asciiTheme="majorHAnsi" w:hAnsiTheme="majorHAnsi" w:cstheme="majorHAnsi"/>
          <w:shd w:val="clear" w:color="auto" w:fill="FFFFFF"/>
        </w:rPr>
        <w:t>close</w:t>
      </w:r>
      <w:r w:rsidR="00230CA8">
        <w:rPr>
          <w:rFonts w:asciiTheme="majorHAnsi" w:hAnsiTheme="majorHAnsi" w:cstheme="majorHAnsi"/>
          <w:shd w:val="clear" w:color="auto" w:fill="FFFFFF"/>
        </w:rPr>
        <w:t>r</w:t>
      </w:r>
      <w:r w:rsidR="00630975">
        <w:rPr>
          <w:rFonts w:asciiTheme="majorHAnsi" w:hAnsiTheme="majorHAnsi" w:cstheme="majorHAnsi"/>
          <w:shd w:val="clear" w:color="auto" w:fill="FFFFFF"/>
        </w:rPr>
        <w:t xml:space="preserve"> to the walls of the open arena (Fig. 3i</w:t>
      </w:r>
      <w:r w:rsidR="00230CA8">
        <w:rPr>
          <w:rFonts w:asciiTheme="majorHAnsi" w:hAnsiTheme="majorHAnsi" w:cstheme="majorHAnsi"/>
          <w:shd w:val="clear" w:color="auto" w:fill="FFFFFF"/>
        </w:rPr>
        <w:t>-</w:t>
      </w:r>
      <w:r w:rsidR="00230CA8" w:rsidRPr="00EB5E5A">
        <w:rPr>
          <w:rFonts w:asciiTheme="majorHAnsi" w:hAnsiTheme="majorHAnsi" w:cstheme="majorHAnsi"/>
          <w:color w:val="FF0000"/>
          <w:shd w:val="clear" w:color="auto" w:fill="FFFFFF"/>
        </w:rPr>
        <w:t>j</w:t>
      </w:r>
      <w:r w:rsidR="00630975">
        <w:rPr>
          <w:rFonts w:asciiTheme="majorHAnsi" w:hAnsiTheme="majorHAnsi" w:cstheme="majorHAnsi"/>
          <w:shd w:val="clear" w:color="auto" w:fill="FFFFFF"/>
        </w:rPr>
        <w:t>)</w:t>
      </w:r>
      <w:r w:rsidR="00230CA8">
        <w:rPr>
          <w:rFonts w:asciiTheme="majorHAnsi" w:hAnsiTheme="majorHAnsi" w:cstheme="majorHAnsi"/>
          <w:shd w:val="clear" w:color="auto" w:fill="FFFFFF"/>
        </w:rPr>
        <w:t xml:space="preserve"> and during the active dark cycle (Fig. 3k)</w:t>
      </w:r>
      <w:r w:rsidR="009D56B4">
        <w:rPr>
          <w:rFonts w:asciiTheme="majorHAnsi" w:hAnsiTheme="majorHAnsi" w:cstheme="majorHAnsi"/>
          <w:shd w:val="clear" w:color="auto" w:fill="FFFFFF"/>
        </w:rPr>
        <w:t>.</w:t>
      </w:r>
      <w:r w:rsidR="00BE3D89">
        <w:rPr>
          <w:rFonts w:asciiTheme="majorHAnsi" w:hAnsiTheme="majorHAnsi" w:cstheme="majorHAnsi"/>
          <w:shd w:val="clear" w:color="auto" w:fill="FFFFFF"/>
        </w:rPr>
        <w:t xml:space="preserve"> </w:t>
      </w:r>
      <w:r w:rsidR="00230CA8">
        <w:rPr>
          <w:rFonts w:asciiTheme="majorHAnsi" w:hAnsiTheme="majorHAnsi" w:cstheme="majorHAnsi"/>
          <w:shd w:val="clear" w:color="auto" w:fill="FFFFFF"/>
        </w:rPr>
        <w:t xml:space="preserve">Notably, </w:t>
      </w:r>
      <w:r w:rsidR="00230CA8" w:rsidRPr="006069B6">
        <w:rPr>
          <w:rFonts w:asciiTheme="majorHAnsi" w:hAnsiTheme="majorHAnsi" w:cstheme="majorHAnsi"/>
        </w:rPr>
        <w:t>OXTR</w:t>
      </w:r>
      <w:r w:rsidR="00230CA8" w:rsidRPr="006069B6">
        <w:rPr>
          <w:rFonts w:asciiTheme="majorHAnsi" w:hAnsiTheme="majorHAnsi" w:cstheme="majorHAnsi"/>
          <w:vertAlign w:val="superscript"/>
        </w:rPr>
        <w:t>ΔAON</w:t>
      </w:r>
      <w:r w:rsidR="00230CA8" w:rsidRPr="00170A65">
        <w:rPr>
          <w:rFonts w:asciiTheme="majorHAnsi" w:hAnsiTheme="majorHAnsi" w:cstheme="majorHAnsi"/>
          <w:shd w:val="clear" w:color="auto" w:fill="FFFFFF"/>
        </w:rPr>
        <w:t xml:space="preserve"> </w:t>
      </w:r>
      <w:r w:rsidR="00230CA8">
        <w:rPr>
          <w:rFonts w:asciiTheme="majorHAnsi" w:hAnsiTheme="majorHAnsi" w:cstheme="majorHAnsi"/>
          <w:shd w:val="clear" w:color="auto" w:fill="FFFFFF"/>
        </w:rPr>
        <w:t>and</w:t>
      </w:r>
      <w:r w:rsidR="00230CA8" w:rsidRPr="00170A65">
        <w:rPr>
          <w:rFonts w:asciiTheme="majorHAnsi" w:hAnsiTheme="majorHAnsi" w:cstheme="majorHAnsi"/>
          <w:shd w:val="clear" w:color="auto" w:fill="FFFFFF"/>
        </w:rPr>
        <w:t xml:space="preserve"> </w:t>
      </w:r>
      <w:r w:rsidR="00230CA8">
        <w:rPr>
          <w:rFonts w:asciiTheme="majorHAnsi" w:hAnsiTheme="majorHAnsi" w:cstheme="majorHAnsi"/>
          <w:shd w:val="clear" w:color="auto" w:fill="FFFFFF"/>
        </w:rPr>
        <w:t>control mice</w:t>
      </w:r>
      <w:r w:rsidR="00230CA8" w:rsidRPr="00170A65">
        <w:rPr>
          <w:rFonts w:asciiTheme="majorHAnsi" w:hAnsiTheme="majorHAnsi" w:cstheme="majorHAnsi"/>
          <w:shd w:val="clear" w:color="auto" w:fill="FFFFFF"/>
        </w:rPr>
        <w:t xml:space="preserve"> </w:t>
      </w:r>
      <w:r w:rsidR="00230CA8">
        <w:rPr>
          <w:rFonts w:asciiTheme="majorHAnsi" w:hAnsiTheme="majorHAnsi" w:cstheme="majorHAnsi"/>
          <w:shd w:val="clear" w:color="auto" w:fill="FFFFFF"/>
        </w:rPr>
        <w:t xml:space="preserve">displayed quantitatively similar </w:t>
      </w:r>
      <w:r w:rsidR="00F21667">
        <w:rPr>
          <w:rFonts w:asciiTheme="majorHAnsi" w:hAnsiTheme="majorHAnsi" w:cstheme="majorHAnsi"/>
          <w:shd w:val="clear" w:color="auto" w:fill="FFFFFF"/>
        </w:rPr>
        <w:t>number of interactions</w:t>
      </w:r>
      <w:r w:rsidR="00EB5E5A">
        <w:rPr>
          <w:rFonts w:asciiTheme="majorHAnsi" w:hAnsiTheme="majorHAnsi" w:cstheme="majorHAnsi"/>
          <w:shd w:val="clear" w:color="auto" w:fill="FFFFFF"/>
        </w:rPr>
        <w:t xml:space="preserve"> and event durations (Fig. </w:t>
      </w:r>
      <w:r w:rsidR="00EB5E5A" w:rsidRPr="00EB5E5A">
        <w:rPr>
          <w:rFonts w:asciiTheme="majorHAnsi" w:hAnsiTheme="majorHAnsi" w:cstheme="majorHAnsi"/>
          <w:color w:val="FF0000"/>
          <w:shd w:val="clear" w:color="auto" w:fill="FFFFFF"/>
        </w:rPr>
        <w:t>3l-m</w:t>
      </w:r>
      <w:r w:rsidR="00EB5E5A">
        <w:rPr>
          <w:rFonts w:asciiTheme="majorHAnsi" w:hAnsiTheme="majorHAnsi" w:cstheme="majorHAnsi"/>
          <w:shd w:val="clear" w:color="auto" w:fill="FFFFFF"/>
        </w:rPr>
        <w:t>)</w:t>
      </w:r>
      <w:r w:rsidR="00F21667">
        <w:rPr>
          <w:rFonts w:asciiTheme="majorHAnsi" w:hAnsiTheme="majorHAnsi" w:cstheme="majorHAnsi"/>
          <w:shd w:val="clear" w:color="auto" w:fill="FFFFFF"/>
        </w:rPr>
        <w:t xml:space="preserve"> </w:t>
      </w:r>
      <w:r w:rsidR="00EB5E5A">
        <w:rPr>
          <w:rFonts w:asciiTheme="majorHAnsi" w:hAnsiTheme="majorHAnsi" w:cstheme="majorHAnsi"/>
          <w:shd w:val="clear" w:color="auto" w:fill="FFFFFF"/>
        </w:rPr>
        <w:t>as well as</w:t>
      </w:r>
      <w:r w:rsidR="00F21667">
        <w:rPr>
          <w:rFonts w:asciiTheme="majorHAnsi" w:hAnsiTheme="majorHAnsi" w:cstheme="majorHAnsi"/>
          <w:shd w:val="clear" w:color="auto" w:fill="FFFFFF"/>
        </w:rPr>
        <w:t xml:space="preserve"> </w:t>
      </w:r>
      <w:r w:rsidR="00EB5E5A">
        <w:rPr>
          <w:rFonts w:asciiTheme="majorHAnsi" w:hAnsiTheme="majorHAnsi" w:cstheme="majorHAnsi"/>
          <w:shd w:val="clear" w:color="auto" w:fill="FFFFFF"/>
        </w:rPr>
        <w:t xml:space="preserve">number of both ingoing and outgoing </w:t>
      </w:r>
      <w:r w:rsidR="00F21667">
        <w:rPr>
          <w:rFonts w:asciiTheme="majorHAnsi" w:hAnsiTheme="majorHAnsi" w:cstheme="majorHAnsi"/>
          <w:shd w:val="clear" w:color="auto" w:fill="FFFFFF"/>
        </w:rPr>
        <w:t>approache</w:t>
      </w:r>
      <w:r w:rsidR="00EB5E5A">
        <w:rPr>
          <w:rFonts w:asciiTheme="majorHAnsi" w:hAnsiTheme="majorHAnsi" w:cstheme="majorHAnsi"/>
          <w:shd w:val="clear" w:color="auto" w:fill="FFFFFF"/>
        </w:rPr>
        <w:t>s</w:t>
      </w:r>
      <w:r w:rsidR="00F21667">
        <w:rPr>
          <w:rFonts w:asciiTheme="majorHAnsi" w:hAnsiTheme="majorHAnsi" w:cstheme="majorHAnsi"/>
          <w:shd w:val="clear" w:color="auto" w:fill="FFFFFF"/>
        </w:rPr>
        <w:t xml:space="preserve"> </w:t>
      </w:r>
      <w:r w:rsidR="00D172D7">
        <w:rPr>
          <w:rFonts w:asciiTheme="majorHAnsi" w:hAnsiTheme="majorHAnsi" w:cstheme="majorHAnsi"/>
          <w:shd w:val="clear" w:color="auto" w:fill="FFFFFF"/>
        </w:rPr>
        <w:t>(</w:t>
      </w:r>
      <w:r w:rsidR="00D172D7">
        <w:rPr>
          <w:rFonts w:asciiTheme="majorHAnsi" w:hAnsiTheme="majorHAnsi" w:cstheme="majorHAnsi"/>
          <w:color w:val="000000"/>
          <w:shd w:val="clear" w:color="auto" w:fill="FFFFFF"/>
        </w:rPr>
        <w:t>Fig. 3</w:t>
      </w:r>
      <w:r w:rsidR="00EB5E5A" w:rsidRPr="00EB5E5A">
        <w:rPr>
          <w:rFonts w:asciiTheme="majorHAnsi" w:hAnsiTheme="majorHAnsi" w:cstheme="majorHAnsi"/>
          <w:color w:val="FF0000"/>
          <w:shd w:val="clear" w:color="auto" w:fill="FFFFFF"/>
        </w:rPr>
        <w:t>n-o</w:t>
      </w:r>
      <w:r w:rsidR="00D172D7">
        <w:rPr>
          <w:rFonts w:asciiTheme="majorHAnsi" w:hAnsiTheme="majorHAnsi" w:cstheme="majorHAnsi"/>
          <w:color w:val="000000"/>
          <w:shd w:val="clear" w:color="auto" w:fill="FFFFFF"/>
        </w:rPr>
        <w:t>)</w:t>
      </w:r>
      <w:bookmarkStart w:id="55" w:name="_Hlk200046102"/>
      <w:r w:rsidR="00EB5E5A">
        <w:rPr>
          <w:rFonts w:asciiTheme="majorHAnsi" w:hAnsiTheme="majorHAnsi" w:cstheme="majorHAnsi"/>
          <w:color w:val="000000"/>
          <w:shd w:val="clear" w:color="auto" w:fill="FFFFFF"/>
        </w:rPr>
        <w:t xml:space="preserve">, suggesting preserved approach behavior in mice carrying </w:t>
      </w:r>
      <w:r w:rsidR="00EB5E5A" w:rsidRPr="006069B6">
        <w:rPr>
          <w:rFonts w:asciiTheme="majorHAnsi" w:hAnsiTheme="majorHAnsi" w:cstheme="majorHAnsi"/>
        </w:rPr>
        <w:t>OXTR</w:t>
      </w:r>
      <w:r w:rsidR="00EB5E5A" w:rsidRPr="006069B6">
        <w:rPr>
          <w:rFonts w:asciiTheme="majorHAnsi" w:hAnsiTheme="majorHAnsi" w:cstheme="majorHAnsi"/>
          <w:vertAlign w:val="superscript"/>
        </w:rPr>
        <w:t>ΔAON</w:t>
      </w:r>
      <w:r w:rsidR="00B704A0">
        <w:rPr>
          <w:rFonts w:asciiTheme="majorHAnsi" w:hAnsiTheme="majorHAnsi" w:cstheme="majorHAnsi"/>
        </w:rPr>
        <w:t xml:space="preserve">. We therefore tested the hypothesis that social cognition deficits </w:t>
      </w:r>
      <w:r w:rsidR="000166F0">
        <w:rPr>
          <w:rFonts w:asciiTheme="majorHAnsi" w:hAnsiTheme="majorHAnsi" w:cstheme="majorHAnsi"/>
        </w:rPr>
        <w:t>affect the building of targeted and thus consistent social relationships.</w:t>
      </w:r>
    </w:p>
    <w:bookmarkEnd w:id="55"/>
    <w:p w14:paraId="27ED98CA" w14:textId="0FE10F80" w:rsidR="00E13C69" w:rsidRDefault="00A2427A" w:rsidP="006069B6">
      <w:commentRangeStart w:id="56"/>
      <w:r>
        <w:rPr>
          <w:noProof/>
          <w:lang w:val="de-DE" w:eastAsia="de-DE"/>
        </w:rPr>
        <w:lastRenderedPageBreak/>
        <w:drawing>
          <wp:inline distT="0" distB="0" distL="0" distR="0" wp14:anchorId="67847610" wp14:editId="06DE74B6">
            <wp:extent cx="5662246" cy="615464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11"/>
                    <a:srcRect l="-244" r="112"/>
                    <a:stretch/>
                  </pic:blipFill>
                  <pic:spPr bwMode="auto">
                    <a:xfrm>
                      <a:off x="0" y="0"/>
                      <a:ext cx="5663110" cy="6155582"/>
                    </a:xfrm>
                    <a:prstGeom prst="rect">
                      <a:avLst/>
                    </a:prstGeom>
                    <a:ln>
                      <a:noFill/>
                    </a:ln>
                    <a:extLst>
                      <a:ext uri="{53640926-AAD7-44D8-BBD7-CCE9431645EC}">
                        <a14:shadowObscured xmlns:a14="http://schemas.microsoft.com/office/drawing/2010/main"/>
                      </a:ext>
                    </a:extLst>
                  </pic:spPr>
                </pic:pic>
              </a:graphicData>
            </a:graphic>
          </wp:inline>
        </w:drawing>
      </w:r>
      <w:commentRangeEnd w:id="56"/>
      <w:r w:rsidR="00604F61">
        <w:rPr>
          <w:rStyle w:val="CommentReference"/>
        </w:rPr>
        <w:commentReference w:id="56"/>
      </w:r>
    </w:p>
    <w:p w14:paraId="481C5D5E" w14:textId="54DC218D" w:rsidR="00616BDF" w:rsidRDefault="00616BDF" w:rsidP="006069B6">
      <w:r>
        <w:t>Fig. 3</w:t>
      </w:r>
    </w:p>
    <w:p w14:paraId="1BFFF54B" w14:textId="77777777" w:rsidR="00616BDF" w:rsidRDefault="00616BDF" w:rsidP="006069B6"/>
    <w:p w14:paraId="03BD3B9A" w14:textId="77777777" w:rsidR="009500D9" w:rsidRDefault="009500D9" w:rsidP="009500D9">
      <w:pPr>
        <w:jc w:val="both"/>
        <w:rPr>
          <w:rFonts w:asciiTheme="majorHAnsi" w:hAnsiTheme="majorHAnsi" w:cstheme="majorHAnsi"/>
          <w:b/>
        </w:rPr>
      </w:pPr>
      <w:r w:rsidRPr="00CD6F0D">
        <w:rPr>
          <w:rFonts w:asciiTheme="majorHAnsi" w:hAnsiTheme="majorHAnsi" w:cstheme="majorHAnsi"/>
          <w:b/>
        </w:rPr>
        <w:t xml:space="preserve">Stable </w:t>
      </w:r>
      <w:r>
        <w:rPr>
          <w:rFonts w:asciiTheme="majorHAnsi" w:hAnsiTheme="majorHAnsi" w:cstheme="majorHAnsi"/>
          <w:b/>
        </w:rPr>
        <w:t>r</w:t>
      </w:r>
      <w:r w:rsidRPr="00CD6F0D">
        <w:rPr>
          <w:rFonts w:asciiTheme="majorHAnsi" w:hAnsiTheme="majorHAnsi" w:cstheme="majorHAnsi"/>
          <w:b/>
        </w:rPr>
        <w:t>ich clubs emerge in s</w:t>
      </w:r>
      <w:r>
        <w:rPr>
          <w:rFonts w:asciiTheme="majorHAnsi" w:hAnsiTheme="majorHAnsi" w:cstheme="majorHAnsi"/>
          <w:b/>
        </w:rPr>
        <w:t>ocial networks of group-housed m</w:t>
      </w:r>
      <w:r w:rsidRPr="003307E7">
        <w:rPr>
          <w:rFonts w:asciiTheme="majorHAnsi" w:hAnsiTheme="majorHAnsi" w:cstheme="majorHAnsi"/>
          <w:b/>
        </w:rPr>
        <w:t>ice</w:t>
      </w:r>
    </w:p>
    <w:p w14:paraId="058EFE6B" w14:textId="715576AF" w:rsidR="00A2427A" w:rsidRPr="00CF15E6" w:rsidRDefault="00A84273" w:rsidP="00A2427A">
      <w:pPr>
        <w:jc w:val="both"/>
        <w:rPr>
          <w:rFonts w:asciiTheme="majorHAnsi" w:hAnsiTheme="majorHAnsi" w:cstheme="majorHAnsi"/>
        </w:rPr>
      </w:pPr>
      <w:r>
        <w:rPr>
          <w:rFonts w:asciiTheme="majorHAnsi" w:hAnsiTheme="majorHAnsi" w:cstheme="majorHAnsi"/>
          <w:shd w:val="clear" w:color="auto" w:fill="FFFFFF"/>
          <w:lang w:eastAsia="de-DE"/>
        </w:rPr>
        <w:t xml:space="preserve">While </w:t>
      </w:r>
      <w:r w:rsidR="003A36E2">
        <w:rPr>
          <w:rFonts w:asciiTheme="majorHAnsi" w:hAnsiTheme="majorHAnsi" w:cstheme="majorHAnsi"/>
          <w:shd w:val="clear" w:color="auto" w:fill="FFFFFF"/>
          <w:lang w:eastAsia="de-DE"/>
        </w:rPr>
        <w:t>some</w:t>
      </w:r>
      <w:r>
        <w:rPr>
          <w:rFonts w:asciiTheme="majorHAnsi" w:hAnsiTheme="majorHAnsi" w:cstheme="majorHAnsi"/>
          <w:shd w:val="clear" w:color="auto" w:fill="FFFFFF"/>
          <w:lang w:eastAsia="de-DE"/>
        </w:rPr>
        <w:t xml:space="preserve"> social </w:t>
      </w:r>
      <w:r w:rsidR="00CF15E6">
        <w:rPr>
          <w:rFonts w:asciiTheme="majorHAnsi" w:hAnsiTheme="majorHAnsi" w:cstheme="majorHAnsi"/>
          <w:shd w:val="clear" w:color="auto" w:fill="FFFFFF"/>
          <w:lang w:eastAsia="de-DE"/>
        </w:rPr>
        <w:t>relationships</w:t>
      </w:r>
      <w:r w:rsidR="00A61AAF">
        <w:rPr>
          <w:rFonts w:asciiTheme="majorHAnsi" w:hAnsiTheme="majorHAnsi" w:cstheme="majorHAnsi"/>
          <w:shd w:val="clear" w:color="auto" w:fill="FFFFFF"/>
          <w:lang w:eastAsia="de-DE"/>
        </w:rPr>
        <w:t xml:space="preserve"> </w:t>
      </w:r>
      <w:r>
        <w:rPr>
          <w:rFonts w:asciiTheme="majorHAnsi" w:hAnsiTheme="majorHAnsi" w:cstheme="majorHAnsi"/>
          <w:shd w:val="clear" w:color="auto" w:fill="FFFFFF"/>
          <w:lang w:eastAsia="de-DE"/>
        </w:rPr>
        <w:t>may be</w:t>
      </w:r>
      <w:r w:rsidR="00A61AAF">
        <w:rPr>
          <w:rFonts w:asciiTheme="majorHAnsi" w:hAnsiTheme="majorHAnsi" w:cstheme="majorHAnsi"/>
          <w:shd w:val="clear" w:color="auto" w:fill="FFFFFF"/>
          <w:lang w:eastAsia="de-DE"/>
        </w:rPr>
        <w:t xml:space="preserve"> </w:t>
      </w:r>
      <w:r w:rsidR="009500D9">
        <w:rPr>
          <w:rFonts w:asciiTheme="majorHAnsi" w:hAnsiTheme="majorHAnsi" w:cstheme="majorHAnsi"/>
          <w:shd w:val="clear" w:color="auto" w:fill="FFFFFF"/>
          <w:lang w:eastAsia="de-DE"/>
        </w:rPr>
        <w:t>instable</w:t>
      </w:r>
      <w:r w:rsidR="00A61AAF">
        <w:rPr>
          <w:rFonts w:asciiTheme="majorHAnsi" w:hAnsiTheme="majorHAnsi" w:cstheme="majorHAnsi"/>
          <w:shd w:val="clear" w:color="auto" w:fill="FFFFFF"/>
          <w:lang w:eastAsia="de-DE"/>
        </w:rPr>
        <w:t xml:space="preserve"> dynamic </w:t>
      </w:r>
      <w:r>
        <w:rPr>
          <w:rFonts w:asciiTheme="majorHAnsi" w:hAnsiTheme="majorHAnsi" w:cstheme="majorHAnsi"/>
          <w:shd w:val="clear" w:color="auto" w:fill="FFFFFF"/>
          <w:lang w:eastAsia="de-DE"/>
        </w:rPr>
        <w:t>and</w:t>
      </w:r>
      <w:r w:rsidR="009500D9">
        <w:rPr>
          <w:rFonts w:asciiTheme="majorHAnsi" w:hAnsiTheme="majorHAnsi" w:cstheme="majorHAnsi"/>
          <w:shd w:val="clear" w:color="auto" w:fill="FFFFFF"/>
          <w:lang w:eastAsia="de-DE"/>
        </w:rPr>
        <w:t xml:space="preserve"> occur by chance or are not stabilized by reciprocal </w:t>
      </w:r>
      <w:commentRangeStart w:id="57"/>
      <w:r w:rsidR="009500D9">
        <w:rPr>
          <w:rFonts w:asciiTheme="majorHAnsi" w:hAnsiTheme="majorHAnsi" w:cstheme="majorHAnsi"/>
          <w:shd w:val="clear" w:color="auto" w:fill="FFFFFF"/>
          <w:lang w:eastAsia="de-DE"/>
        </w:rPr>
        <w:t>behaviors</w:t>
      </w:r>
      <w:commentRangeEnd w:id="57"/>
      <w:r w:rsidR="009500D9">
        <w:rPr>
          <w:rStyle w:val="CommentReference"/>
        </w:rPr>
        <w:commentReference w:id="57"/>
      </w:r>
      <w:r>
        <w:rPr>
          <w:rFonts w:asciiTheme="majorHAnsi" w:hAnsiTheme="majorHAnsi" w:cstheme="majorHAnsi"/>
          <w:shd w:val="clear" w:color="auto" w:fill="FFFFFF"/>
          <w:lang w:eastAsia="de-DE"/>
        </w:rPr>
        <w:t xml:space="preserve">, others gain stability and persist </w:t>
      </w:r>
      <w:r w:rsidR="003A36E2">
        <w:rPr>
          <w:rFonts w:asciiTheme="majorHAnsi" w:hAnsiTheme="majorHAnsi" w:cstheme="majorHAnsi"/>
          <w:shd w:val="clear" w:color="auto" w:fill="FFFFFF"/>
          <w:lang w:eastAsia="de-DE"/>
        </w:rPr>
        <w:t>for the time a group of animals live in the same habitat</w:t>
      </w:r>
      <w:r>
        <w:rPr>
          <w:rFonts w:asciiTheme="majorHAnsi" w:hAnsiTheme="majorHAnsi" w:cstheme="majorHAnsi"/>
          <w:shd w:val="clear" w:color="auto" w:fill="FFFFFF"/>
          <w:lang w:eastAsia="de-DE"/>
        </w:rPr>
        <w:t>. We were particularly interested</w:t>
      </w:r>
      <w:r w:rsidR="003A36E2">
        <w:rPr>
          <w:rFonts w:asciiTheme="majorHAnsi" w:hAnsiTheme="majorHAnsi" w:cstheme="majorHAnsi"/>
          <w:shd w:val="clear" w:color="auto" w:fill="FFFFFF"/>
          <w:lang w:eastAsia="de-DE"/>
        </w:rPr>
        <w:t xml:space="preserve"> here in</w:t>
      </w:r>
      <w:r>
        <w:rPr>
          <w:rFonts w:asciiTheme="majorHAnsi" w:hAnsiTheme="majorHAnsi" w:cstheme="majorHAnsi"/>
          <w:shd w:val="clear" w:color="auto" w:fill="FFFFFF"/>
          <w:lang w:eastAsia="de-DE"/>
        </w:rPr>
        <w:t xml:space="preserve"> identifying the </w:t>
      </w:r>
      <w:r>
        <w:rPr>
          <w:rFonts w:asciiTheme="majorHAnsi" w:hAnsiTheme="majorHAnsi" w:cstheme="majorHAnsi"/>
          <w:shd w:val="clear" w:color="auto" w:fill="FFFFFF"/>
          <w:lang w:eastAsia="de-DE"/>
        </w:rPr>
        <w:lastRenderedPageBreak/>
        <w:t xml:space="preserve">key factors that enable the formation of such stable reciprocal cliques within larger groups. </w:t>
      </w:r>
      <w:r w:rsidR="009500D9">
        <w:rPr>
          <w:rFonts w:asciiTheme="majorHAnsi" w:hAnsiTheme="majorHAnsi" w:cstheme="majorHAnsi"/>
          <w:shd w:val="clear" w:color="auto" w:fill="FFFFFF"/>
          <w:lang w:eastAsia="de-DE"/>
        </w:rPr>
        <w:t xml:space="preserve"> </w:t>
      </w:r>
    </w:p>
    <w:p w14:paraId="42AAFE82" w14:textId="49FFC218" w:rsidR="00F21ACE" w:rsidRDefault="00B50434" w:rsidP="00B50434">
      <w:pPr>
        <w:jc w:val="both"/>
        <w:rPr>
          <w:rFonts w:asciiTheme="majorHAnsi" w:hAnsiTheme="majorHAnsi" w:cstheme="majorHAnsi"/>
        </w:rPr>
      </w:pPr>
      <w:r w:rsidRPr="003307E7">
        <w:rPr>
          <w:rFonts w:ascii="Calibri" w:hAnsi="Calibri" w:cs="Calibri"/>
        </w:rPr>
        <w:t xml:space="preserve">Interaction data </w:t>
      </w:r>
      <w:r w:rsidRPr="005E665A">
        <w:rPr>
          <w:rFonts w:ascii="Calibri" w:hAnsi="Calibri" w:cs="Calibri"/>
        </w:rPr>
        <w:t>were analyzed across five consecutive 3-day windows</w:t>
      </w:r>
      <w:r>
        <w:rPr>
          <w:rFonts w:ascii="Calibri" w:hAnsi="Calibri" w:cs="Calibri"/>
        </w:rPr>
        <w:t xml:space="preserve"> per round</w:t>
      </w:r>
      <w:r w:rsidRPr="003307E7">
        <w:rPr>
          <w:rFonts w:ascii="Calibri" w:hAnsi="Calibri" w:cs="Calibri"/>
        </w:rPr>
        <w:t>.</w:t>
      </w:r>
      <w:r w:rsidRPr="00A71D1A">
        <w:rPr>
          <w:rFonts w:ascii="Calibri" w:hAnsi="Calibri" w:cs="Calibri"/>
        </w:rPr>
        <w:t xml:space="preserve"> </w:t>
      </w:r>
      <w:r w:rsidRPr="002F0042">
        <w:rPr>
          <w:rFonts w:ascii="Calibri" w:hAnsi="Calibri" w:cs="Calibri"/>
        </w:rPr>
        <w:t xml:space="preserve">Given the high baseline connectivity in the networks, graphs were </w:t>
      </w:r>
      <w:commentRangeStart w:id="58"/>
      <w:r w:rsidRPr="002F0042">
        <w:rPr>
          <w:rFonts w:ascii="Calibri" w:hAnsi="Calibri" w:cs="Calibri"/>
        </w:rPr>
        <w:t>pruned</w:t>
      </w:r>
      <w:commentRangeEnd w:id="58"/>
      <w:r>
        <w:rPr>
          <w:rStyle w:val="CommentReference"/>
        </w:rPr>
        <w:commentReference w:id="58"/>
      </w:r>
      <w:r w:rsidRPr="002F0042">
        <w:rPr>
          <w:rFonts w:ascii="Calibri" w:hAnsi="Calibri" w:cs="Calibri"/>
        </w:rPr>
        <w:t xml:space="preserve"> using a mutual nearest-neighbor algorithm to isolate stable</w:t>
      </w:r>
      <w:r>
        <w:rPr>
          <w:rFonts w:ascii="Calibri" w:hAnsi="Calibri" w:cs="Calibri"/>
        </w:rPr>
        <w:t xml:space="preserve"> and behaviorally relevant</w:t>
      </w:r>
      <w:r w:rsidRPr="002F0042">
        <w:rPr>
          <w:rFonts w:ascii="Calibri" w:hAnsi="Calibri" w:cs="Calibri"/>
        </w:rPr>
        <w:t xml:space="preserve"> substructures </w:t>
      </w:r>
      <w:commentRangeStart w:id="59"/>
      <w:r w:rsidRPr="002F0042">
        <w:rPr>
          <w:rFonts w:ascii="Calibri" w:hAnsi="Calibri" w:cs="Calibri"/>
        </w:rPr>
        <w:t>(Fig. 4a; Supplementary Fig. X</w:t>
      </w:r>
      <w:commentRangeEnd w:id="59"/>
      <w:r>
        <w:rPr>
          <w:rStyle w:val="CommentReference"/>
        </w:rPr>
        <w:commentReference w:id="59"/>
      </w:r>
      <w:r w:rsidRPr="002F0042">
        <w:rPr>
          <w:rFonts w:ascii="Calibri" w:hAnsi="Calibri" w:cs="Calibri"/>
        </w:rPr>
        <w:t>).</w:t>
      </w:r>
      <w:r>
        <w:rPr>
          <w:rFonts w:ascii="Calibri" w:hAnsi="Calibri" w:cs="Calibri"/>
        </w:rPr>
        <w:t xml:space="preserve"> </w:t>
      </w:r>
      <w:r w:rsidRPr="002F49D7">
        <w:rPr>
          <w:rFonts w:asciiTheme="majorHAnsi" w:hAnsiTheme="majorHAnsi" w:cstheme="majorHAnsi"/>
        </w:rPr>
        <w:t>In most cohorts (81%), we observed the emergence of stable, densely interconnected subnetwork</w:t>
      </w:r>
      <w:r>
        <w:rPr>
          <w:rFonts w:asciiTheme="majorHAnsi" w:hAnsiTheme="majorHAnsi" w:cstheme="majorHAnsi"/>
        </w:rPr>
        <w:t xml:space="preserve">s composed of high-degree nodes. </w:t>
      </w:r>
      <w:r w:rsidRPr="004D52B3">
        <w:rPr>
          <w:rFonts w:asciiTheme="majorHAnsi" w:hAnsiTheme="majorHAnsi" w:cstheme="majorHAnsi"/>
        </w:rPr>
        <w:t xml:space="preserve">These structures </w:t>
      </w:r>
      <w:r w:rsidR="003A36E2">
        <w:rPr>
          <w:rFonts w:asciiTheme="majorHAnsi" w:hAnsiTheme="majorHAnsi" w:cstheme="majorHAnsi"/>
        </w:rPr>
        <w:t>represent</w:t>
      </w:r>
      <w:r w:rsidRPr="004D52B3">
        <w:rPr>
          <w:rFonts w:asciiTheme="majorHAnsi" w:hAnsiTheme="majorHAnsi" w:cstheme="majorHAnsi"/>
        </w:rPr>
        <w:t xml:space="preserve"> rich clubs (RC; </w:t>
      </w:r>
      <w:r w:rsidRPr="003307E7">
        <w:rPr>
          <w:rFonts w:asciiTheme="majorHAnsi" w:hAnsiTheme="majorHAnsi" w:cstheme="majorHAnsi"/>
          <w:highlight w:val="yellow"/>
        </w:rPr>
        <w:t>CITE</w:t>
      </w:r>
      <w:r>
        <w:rPr>
          <w:rFonts w:asciiTheme="majorHAnsi" w:hAnsiTheme="majorHAnsi" w:cstheme="majorHAnsi"/>
        </w:rPr>
        <w:t xml:space="preserve">, </w:t>
      </w:r>
      <w:r w:rsidRPr="004D52B3">
        <w:rPr>
          <w:rFonts w:asciiTheme="majorHAnsi" w:hAnsiTheme="majorHAnsi" w:cstheme="majorHAnsi"/>
        </w:rPr>
        <w:t xml:space="preserve">Fig. 4b–c). RCs that persisted across at least </w:t>
      </w:r>
      <w:r>
        <w:rPr>
          <w:rFonts w:asciiTheme="majorHAnsi" w:hAnsiTheme="majorHAnsi" w:cstheme="majorHAnsi"/>
        </w:rPr>
        <w:t>4</w:t>
      </w:r>
      <w:r w:rsidRPr="004D52B3">
        <w:rPr>
          <w:rFonts w:asciiTheme="majorHAnsi" w:hAnsiTheme="majorHAnsi" w:cstheme="majorHAnsi"/>
        </w:rPr>
        <w:t xml:space="preserve"> out of </w:t>
      </w:r>
      <w:r>
        <w:rPr>
          <w:rFonts w:asciiTheme="majorHAnsi" w:hAnsiTheme="majorHAnsi" w:cstheme="majorHAnsi"/>
        </w:rPr>
        <w:t>5</w:t>
      </w:r>
      <w:r w:rsidRPr="004D52B3">
        <w:rPr>
          <w:rFonts w:asciiTheme="majorHAnsi" w:hAnsiTheme="majorHAnsi" w:cstheme="majorHAnsi"/>
        </w:rPr>
        <w:t xml:space="preserve"> </w:t>
      </w:r>
      <w:r>
        <w:rPr>
          <w:rFonts w:asciiTheme="majorHAnsi" w:hAnsiTheme="majorHAnsi" w:cstheme="majorHAnsi"/>
        </w:rPr>
        <w:t>3-day-graphs</w:t>
      </w:r>
      <w:r w:rsidRPr="004D52B3">
        <w:rPr>
          <w:rFonts w:asciiTheme="majorHAnsi" w:hAnsiTheme="majorHAnsi" w:cstheme="majorHAnsi"/>
        </w:rPr>
        <w:t xml:space="preserve"> were consi</w:t>
      </w:r>
      <w:r>
        <w:rPr>
          <w:rFonts w:asciiTheme="majorHAnsi" w:hAnsiTheme="majorHAnsi" w:cstheme="majorHAnsi"/>
        </w:rPr>
        <w:t>dered stable rich clubs (</w:t>
      </w:r>
      <w:proofErr w:type="spellStart"/>
      <w:r>
        <w:rPr>
          <w:rFonts w:asciiTheme="majorHAnsi" w:hAnsiTheme="majorHAnsi" w:cstheme="majorHAnsi"/>
        </w:rPr>
        <w:t>sRC</w:t>
      </w:r>
      <w:proofErr w:type="spellEnd"/>
      <w:r>
        <w:rPr>
          <w:rFonts w:asciiTheme="majorHAnsi" w:hAnsiTheme="majorHAnsi" w:cstheme="majorHAnsi"/>
        </w:rPr>
        <w:t xml:space="preserve">). Notably, </w:t>
      </w:r>
      <w:proofErr w:type="spellStart"/>
      <w:r>
        <w:rPr>
          <w:rFonts w:asciiTheme="majorHAnsi" w:hAnsiTheme="majorHAnsi" w:cstheme="majorHAnsi"/>
        </w:rPr>
        <w:t>sRC</w:t>
      </w:r>
      <w:proofErr w:type="spellEnd"/>
      <w:r>
        <w:rPr>
          <w:rFonts w:asciiTheme="majorHAnsi" w:hAnsiTheme="majorHAnsi" w:cstheme="majorHAnsi"/>
        </w:rPr>
        <w:t xml:space="preserve"> were </w:t>
      </w:r>
      <w:r w:rsidRPr="004D52B3">
        <w:rPr>
          <w:rFonts w:asciiTheme="majorHAnsi" w:hAnsiTheme="majorHAnsi" w:cstheme="majorHAnsi"/>
        </w:rPr>
        <w:t xml:space="preserve">robustly identifiable </w:t>
      </w:r>
      <w:r>
        <w:rPr>
          <w:rFonts w:asciiTheme="majorHAnsi" w:hAnsiTheme="majorHAnsi" w:cstheme="majorHAnsi"/>
        </w:rPr>
        <w:t>in both</w:t>
      </w:r>
      <w:r w:rsidRPr="004D52B3">
        <w:rPr>
          <w:rFonts w:asciiTheme="majorHAnsi" w:hAnsiTheme="majorHAnsi" w:cstheme="majorHAnsi"/>
        </w:rPr>
        <w:t xml:space="preserve"> undirected interaction and directed approach networks. </w:t>
      </w:r>
      <w:r w:rsidRPr="002F49D7">
        <w:rPr>
          <w:rFonts w:asciiTheme="majorHAnsi" w:hAnsiTheme="majorHAnsi" w:cstheme="majorHAnsi"/>
        </w:rPr>
        <w:t xml:space="preserve"> Statistical modeling confirmed that such persistence was highly unlikely to occur by chance (p &lt; 10⁻⁷ for pairs; p &lt; 10⁻⁹ for triads), indicating genuine social structure.</w:t>
      </w:r>
    </w:p>
    <w:p w14:paraId="421BBD4B" w14:textId="3D89839F" w:rsidR="006D1C21" w:rsidRPr="00213E0D" w:rsidRDefault="00B50434" w:rsidP="006D1C21">
      <w:pPr>
        <w:jc w:val="both"/>
        <w:rPr>
          <w:rFonts w:asciiTheme="majorHAnsi" w:hAnsiTheme="majorHAnsi" w:cstheme="majorHAnsi"/>
        </w:rPr>
      </w:pPr>
      <w:proofErr w:type="spellStart"/>
      <w:r>
        <w:rPr>
          <w:rFonts w:asciiTheme="majorHAnsi" w:hAnsiTheme="majorHAnsi" w:cstheme="majorHAnsi"/>
        </w:rPr>
        <w:t>s</w:t>
      </w:r>
      <w:r w:rsidRPr="002F49D7">
        <w:rPr>
          <w:rFonts w:asciiTheme="majorHAnsi" w:hAnsiTheme="majorHAnsi" w:cstheme="majorHAnsi"/>
        </w:rPr>
        <w:t>RC</w:t>
      </w:r>
      <w:proofErr w:type="spellEnd"/>
      <w:r w:rsidRPr="002F49D7">
        <w:rPr>
          <w:rFonts w:asciiTheme="majorHAnsi" w:hAnsiTheme="majorHAnsi" w:cstheme="majorHAnsi"/>
        </w:rPr>
        <w:t xml:space="preserve"> members </w:t>
      </w:r>
      <w:r>
        <w:rPr>
          <w:rFonts w:asciiTheme="majorHAnsi" w:hAnsiTheme="majorHAnsi" w:cstheme="majorHAnsi"/>
        </w:rPr>
        <w:t xml:space="preserve">displayed </w:t>
      </w:r>
      <w:r w:rsidRPr="002F49D7">
        <w:rPr>
          <w:rFonts w:asciiTheme="majorHAnsi" w:hAnsiTheme="majorHAnsi" w:cstheme="majorHAnsi"/>
        </w:rPr>
        <w:t>distinct</w:t>
      </w:r>
      <w:r>
        <w:rPr>
          <w:rFonts w:asciiTheme="majorHAnsi" w:hAnsiTheme="majorHAnsi" w:cstheme="majorHAnsi"/>
        </w:rPr>
        <w:t xml:space="preserve"> interaction behaviors</w:t>
      </w:r>
      <w:r w:rsidRPr="002F49D7">
        <w:rPr>
          <w:rFonts w:asciiTheme="majorHAnsi" w:hAnsiTheme="majorHAnsi" w:cstheme="majorHAnsi"/>
        </w:rPr>
        <w:t xml:space="preserve">. </w:t>
      </w:r>
      <w:r>
        <w:rPr>
          <w:rFonts w:asciiTheme="majorHAnsi" w:hAnsiTheme="majorHAnsi" w:cstheme="majorHAnsi"/>
        </w:rPr>
        <w:t>C</w:t>
      </w:r>
      <w:r w:rsidRPr="002F49D7">
        <w:rPr>
          <w:rFonts w:asciiTheme="majorHAnsi" w:hAnsiTheme="majorHAnsi" w:cstheme="majorHAnsi"/>
        </w:rPr>
        <w:t xml:space="preserve">ompared to non-members, </w:t>
      </w:r>
      <w:r>
        <w:rPr>
          <w:rFonts w:asciiTheme="majorHAnsi" w:hAnsiTheme="majorHAnsi" w:cstheme="majorHAnsi"/>
        </w:rPr>
        <w:t>they</w:t>
      </w:r>
      <w:r w:rsidRPr="002F49D7">
        <w:rPr>
          <w:rFonts w:asciiTheme="majorHAnsi" w:hAnsiTheme="majorHAnsi" w:cstheme="majorHAnsi"/>
        </w:rPr>
        <w:t xml:space="preserve"> engaged in more interactions and approaches (Fig. 4d–f), although approach duration did not differ (Fig. 4g). </w:t>
      </w:r>
      <w:r>
        <w:rPr>
          <w:rFonts w:asciiTheme="majorHAnsi" w:hAnsiTheme="majorHAnsi" w:cstheme="majorHAnsi"/>
        </w:rPr>
        <w:t xml:space="preserve">Notably, </w:t>
      </w:r>
      <w:r w:rsidRPr="00213E0D">
        <w:rPr>
          <w:rFonts w:asciiTheme="majorHAnsi" w:hAnsiTheme="majorHAnsi" w:cstheme="majorHAnsi"/>
          <w:shd w:val="clear" w:color="auto" w:fill="FFFFFF"/>
          <w:lang w:eastAsia="de-DE"/>
        </w:rPr>
        <w:t>OXTR</w:t>
      </w:r>
      <w:r w:rsidRPr="00213E0D">
        <w:rPr>
          <w:rFonts w:asciiTheme="majorHAnsi" w:hAnsiTheme="majorHAnsi" w:cstheme="majorHAnsi"/>
          <w:shd w:val="clear" w:color="auto" w:fill="FFFFFF"/>
          <w:vertAlign w:val="superscript"/>
          <w:lang w:eastAsia="de-DE"/>
        </w:rPr>
        <w:t>ΔAON</w:t>
      </w:r>
      <w:r w:rsidRPr="00213E0D">
        <w:rPr>
          <w:rFonts w:asciiTheme="majorHAnsi" w:hAnsiTheme="majorHAnsi" w:cstheme="majorHAnsi"/>
        </w:rPr>
        <w:t xml:space="preserve"> mice</w:t>
      </w:r>
      <w:r>
        <w:rPr>
          <w:rFonts w:asciiTheme="majorHAnsi" w:hAnsiTheme="majorHAnsi" w:cstheme="majorHAnsi"/>
        </w:rPr>
        <w:t xml:space="preserve"> behaved quantitatively similarly as non-members in these measures </w:t>
      </w:r>
      <w:r w:rsidRPr="002F49D7">
        <w:rPr>
          <w:rFonts w:asciiTheme="majorHAnsi" w:hAnsiTheme="majorHAnsi" w:cstheme="majorHAnsi"/>
        </w:rPr>
        <w:t>(Fig. 4d–</w:t>
      </w:r>
      <w:r>
        <w:rPr>
          <w:rFonts w:asciiTheme="majorHAnsi" w:hAnsiTheme="majorHAnsi" w:cstheme="majorHAnsi"/>
        </w:rPr>
        <w:t>g</w:t>
      </w:r>
      <w:r w:rsidRPr="002F49D7">
        <w:rPr>
          <w:rFonts w:asciiTheme="majorHAnsi" w:hAnsiTheme="majorHAnsi" w:cstheme="majorHAnsi"/>
        </w:rPr>
        <w:t>)</w:t>
      </w:r>
      <w:r>
        <w:rPr>
          <w:rFonts w:asciiTheme="majorHAnsi" w:hAnsiTheme="majorHAnsi" w:cstheme="majorHAnsi"/>
        </w:rPr>
        <w:t xml:space="preserve">. </w:t>
      </w:r>
      <w:proofErr w:type="spellStart"/>
      <w:r>
        <w:rPr>
          <w:rFonts w:asciiTheme="majorHAnsi" w:hAnsiTheme="majorHAnsi" w:cstheme="majorHAnsi"/>
        </w:rPr>
        <w:t>s</w:t>
      </w:r>
      <w:r w:rsidRPr="002F49D7">
        <w:rPr>
          <w:rFonts w:asciiTheme="majorHAnsi" w:hAnsiTheme="majorHAnsi" w:cstheme="majorHAnsi"/>
        </w:rPr>
        <w:t>RC</w:t>
      </w:r>
      <w:proofErr w:type="spellEnd"/>
      <w:r w:rsidRPr="002F49D7">
        <w:rPr>
          <w:rFonts w:asciiTheme="majorHAnsi" w:hAnsiTheme="majorHAnsi" w:cstheme="majorHAnsi"/>
        </w:rPr>
        <w:t xml:space="preserve"> members also exhibited greater reciprocity: 96.0% of their approaches were </w:t>
      </w:r>
      <w:r>
        <w:rPr>
          <w:rFonts w:asciiTheme="majorHAnsi" w:hAnsiTheme="majorHAnsi" w:cstheme="majorHAnsi"/>
        </w:rPr>
        <w:t>reciprocal</w:t>
      </w:r>
      <w:r w:rsidRPr="002F49D7">
        <w:rPr>
          <w:rFonts w:asciiTheme="majorHAnsi" w:hAnsiTheme="majorHAnsi" w:cstheme="majorHAnsi"/>
        </w:rPr>
        <w:t>, compared to 67.7% in the general population (Fig. 4</w:t>
      </w:r>
      <w:r w:rsidRPr="006D1C21">
        <w:rPr>
          <w:rFonts w:asciiTheme="majorHAnsi" w:hAnsiTheme="majorHAnsi" w:cstheme="majorHAnsi"/>
          <w:color w:val="FF0000"/>
        </w:rPr>
        <w:t>h</w:t>
      </w:r>
      <w:r w:rsidRPr="002F49D7">
        <w:rPr>
          <w:rFonts w:asciiTheme="majorHAnsi" w:hAnsiTheme="majorHAnsi" w:cstheme="majorHAnsi"/>
        </w:rPr>
        <w:t>).</w:t>
      </w:r>
      <w:r>
        <w:rPr>
          <w:rFonts w:asciiTheme="majorHAnsi" w:hAnsiTheme="majorHAnsi" w:cstheme="majorHAnsi"/>
        </w:rPr>
        <w:t xml:space="preserve"> </w:t>
      </w:r>
      <w:r w:rsidR="006D1C21">
        <w:rPr>
          <w:rFonts w:asciiTheme="majorHAnsi" w:hAnsiTheme="majorHAnsi" w:cstheme="majorHAnsi"/>
        </w:rPr>
        <w:t xml:space="preserve">Thus, stable rich clubs form in most of the groups in the </w:t>
      </w:r>
      <w:proofErr w:type="spellStart"/>
      <w:r w:rsidR="006D1C21">
        <w:rPr>
          <w:rFonts w:asciiTheme="majorHAnsi" w:hAnsiTheme="majorHAnsi" w:cstheme="majorHAnsi"/>
        </w:rPr>
        <w:t>NoSeMaze</w:t>
      </w:r>
      <w:proofErr w:type="spellEnd"/>
      <w:r w:rsidR="006D1C21">
        <w:rPr>
          <w:rFonts w:asciiTheme="majorHAnsi" w:hAnsiTheme="majorHAnsi" w:cstheme="majorHAnsi"/>
        </w:rPr>
        <w:t xml:space="preserve"> and can be identified both from undirected interaction graphs and directional approach networks.</w:t>
      </w:r>
      <w:r w:rsidR="006D1C21" w:rsidRPr="00213E0D">
        <w:rPr>
          <w:rFonts w:asciiTheme="majorHAnsi" w:hAnsiTheme="majorHAnsi" w:cstheme="majorHAnsi"/>
        </w:rPr>
        <w:t xml:space="preserve"> </w:t>
      </w:r>
    </w:p>
    <w:p w14:paraId="05530059" w14:textId="0670D472" w:rsidR="00A2427A" w:rsidRDefault="00A2427A" w:rsidP="00A2427A">
      <w:pPr>
        <w:jc w:val="both"/>
        <w:rPr>
          <w:color w:val="0070C0"/>
        </w:rPr>
      </w:pPr>
      <w:commentRangeStart w:id="60"/>
      <w:r>
        <w:rPr>
          <w:noProof/>
          <w:color w:val="0070C0"/>
          <w:lang w:val="de-DE" w:eastAsia="de-DE"/>
        </w:rPr>
        <w:lastRenderedPageBreak/>
        <w:drawing>
          <wp:inline distT="0" distB="0" distL="0" distR="0" wp14:anchorId="4B2D6519" wp14:editId="1F18D5B9">
            <wp:extent cx="4686300" cy="5539122"/>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2"/>
                    <a:stretch>
                      <a:fillRect/>
                    </a:stretch>
                  </pic:blipFill>
                  <pic:spPr>
                    <a:xfrm>
                      <a:off x="0" y="0"/>
                      <a:ext cx="4686300" cy="5539122"/>
                    </a:xfrm>
                    <a:prstGeom prst="rect">
                      <a:avLst/>
                    </a:prstGeom>
                  </pic:spPr>
                </pic:pic>
              </a:graphicData>
            </a:graphic>
          </wp:inline>
        </w:drawing>
      </w:r>
      <w:commentRangeEnd w:id="60"/>
      <w:r w:rsidR="00B72007">
        <w:rPr>
          <w:rStyle w:val="CommentReference"/>
        </w:rPr>
        <w:commentReference w:id="60"/>
      </w:r>
    </w:p>
    <w:p w14:paraId="3192DD3A" w14:textId="454EDB78" w:rsidR="00616BDF" w:rsidRDefault="00616BDF" w:rsidP="00A2427A">
      <w:pPr>
        <w:jc w:val="both"/>
        <w:rPr>
          <w:color w:val="0070C0"/>
        </w:rPr>
      </w:pPr>
      <w:r>
        <w:rPr>
          <w:color w:val="0070C0"/>
        </w:rPr>
        <w:t>Fig. 4</w:t>
      </w:r>
    </w:p>
    <w:p w14:paraId="7D466015" w14:textId="77777777" w:rsidR="00616BDF" w:rsidRDefault="00616BDF" w:rsidP="00A2427A">
      <w:pPr>
        <w:jc w:val="both"/>
        <w:rPr>
          <w:color w:val="0070C0"/>
        </w:rPr>
      </w:pPr>
    </w:p>
    <w:p w14:paraId="06E6519C" w14:textId="06441396" w:rsidR="00A2427A" w:rsidRPr="00A2427A" w:rsidDel="001F6FBB" w:rsidRDefault="001F6FBB" w:rsidP="00A2427A">
      <w:pPr>
        <w:jc w:val="both"/>
        <w:rPr>
          <w:del w:id="61" w:author="Reinwald,Jonathan" w:date="2025-06-23T15:16:00Z"/>
          <w:rFonts w:asciiTheme="majorHAnsi" w:hAnsiTheme="majorHAnsi" w:cstheme="majorHAnsi"/>
          <w:b/>
          <w:bCs/>
        </w:rPr>
      </w:pPr>
      <w:ins w:id="62" w:author="Reinwald,Jonathan" w:date="2025-06-23T15:16:00Z">
        <w:r w:rsidRPr="001F6FBB">
          <w:rPr>
            <w:rFonts w:asciiTheme="majorHAnsi" w:hAnsiTheme="majorHAnsi" w:cstheme="majorHAnsi"/>
            <w:b/>
            <w:rPrChange w:id="63" w:author="Reinwald,Jonathan" w:date="2025-06-23T15:17:00Z">
              <w:rPr/>
            </w:rPrChange>
          </w:rPr>
          <w:t>Rich club membership emerges from group-specific dynamics</w:t>
        </w:r>
        <w:r w:rsidRPr="001F6FBB" w:rsidDel="001F6FBB">
          <w:rPr>
            <w:rFonts w:asciiTheme="majorHAnsi" w:hAnsiTheme="majorHAnsi" w:cstheme="majorHAnsi"/>
            <w:b/>
            <w:bCs/>
          </w:rPr>
          <w:t xml:space="preserve"> </w:t>
        </w:r>
      </w:ins>
      <w:del w:id="64" w:author="Reinwald,Jonathan" w:date="2025-06-23T15:16:00Z">
        <w:r w:rsidR="0071466F" w:rsidRPr="001F6FBB" w:rsidDel="001F6FBB">
          <w:rPr>
            <w:rFonts w:asciiTheme="majorHAnsi" w:hAnsiTheme="majorHAnsi" w:cstheme="majorHAnsi"/>
            <w:b/>
            <w:bCs/>
          </w:rPr>
          <w:delText>Key factors</w:delText>
        </w:r>
        <w:r w:rsidR="00A2427A" w:rsidRPr="001F6FBB" w:rsidDel="001F6FBB">
          <w:rPr>
            <w:rFonts w:asciiTheme="majorHAnsi" w:hAnsiTheme="majorHAnsi" w:cstheme="majorHAnsi"/>
            <w:b/>
            <w:bCs/>
          </w:rPr>
          <w:delText xml:space="preserve"> that favor rich</w:delText>
        </w:r>
        <w:r w:rsidR="00A2427A" w:rsidRPr="00A2427A" w:rsidDel="001F6FBB">
          <w:rPr>
            <w:rFonts w:asciiTheme="majorHAnsi" w:hAnsiTheme="majorHAnsi" w:cstheme="majorHAnsi"/>
            <w:b/>
            <w:bCs/>
          </w:rPr>
          <w:delText xml:space="preserve"> club membership</w:delText>
        </w:r>
      </w:del>
    </w:p>
    <w:p w14:paraId="18287E44" w14:textId="4BAC4CAD" w:rsidR="00A2427A" w:rsidRPr="001B2A26" w:rsidRDefault="001B2A26" w:rsidP="00A2427A">
      <w:pPr>
        <w:jc w:val="both"/>
        <w:rPr>
          <w:rFonts w:asciiTheme="majorHAnsi" w:hAnsiTheme="majorHAnsi" w:cstheme="majorHAnsi"/>
        </w:rPr>
      </w:pPr>
      <w:r>
        <w:rPr>
          <w:rFonts w:asciiTheme="majorHAnsi" w:hAnsiTheme="majorHAnsi" w:cstheme="majorHAnsi"/>
        </w:rPr>
        <w:t xml:space="preserve">Stable </w:t>
      </w:r>
      <w:r w:rsidR="00A2427A" w:rsidRPr="001B2A26">
        <w:rPr>
          <w:rFonts w:asciiTheme="majorHAnsi" w:hAnsiTheme="majorHAnsi" w:cstheme="majorHAnsi"/>
        </w:rPr>
        <w:t>RC membership cam</w:t>
      </w:r>
      <w:r w:rsidR="00F21ACE" w:rsidRPr="001B2A26">
        <w:rPr>
          <w:rFonts w:asciiTheme="majorHAnsi" w:hAnsiTheme="majorHAnsi" w:cstheme="majorHAnsi"/>
        </w:rPr>
        <w:t>e</w:t>
      </w:r>
      <w:r w:rsidR="00A2427A" w:rsidRPr="001B2A26">
        <w:rPr>
          <w:rFonts w:asciiTheme="majorHAnsi" w:hAnsiTheme="majorHAnsi" w:cstheme="majorHAnsi"/>
        </w:rPr>
        <w:t xml:space="preserve"> with differences in other </w:t>
      </w:r>
      <w:r w:rsidRPr="001B2A26">
        <w:rPr>
          <w:rFonts w:asciiTheme="majorHAnsi" w:hAnsiTheme="majorHAnsi" w:cstheme="majorHAnsi"/>
        </w:rPr>
        <w:t xml:space="preserve">social behaviors. </w:t>
      </w:r>
      <w:r w:rsidR="003A36E2">
        <w:rPr>
          <w:rFonts w:asciiTheme="majorHAnsi" w:hAnsiTheme="majorHAnsi" w:cstheme="majorHAnsi"/>
        </w:rPr>
        <w:t xml:space="preserve">In social rank networks derived from dyadic competitions in the tubes of the </w:t>
      </w:r>
      <w:proofErr w:type="spellStart"/>
      <w:r w:rsidR="003A36E2">
        <w:rPr>
          <w:rFonts w:asciiTheme="majorHAnsi" w:hAnsiTheme="majorHAnsi" w:cstheme="majorHAnsi"/>
        </w:rPr>
        <w:t>NoSeMaze</w:t>
      </w:r>
      <w:proofErr w:type="spellEnd"/>
      <w:r w:rsidR="003A36E2">
        <w:rPr>
          <w:rFonts w:asciiTheme="majorHAnsi" w:hAnsiTheme="majorHAnsi" w:cstheme="majorHAnsi"/>
        </w:rPr>
        <w:t xml:space="preserve"> (Fig. 5a, c.f. Reinwald et al., 2025), </w:t>
      </w:r>
      <w:proofErr w:type="spellStart"/>
      <w:r w:rsidRPr="001B2A26">
        <w:rPr>
          <w:rFonts w:asciiTheme="majorHAnsi" w:hAnsiTheme="majorHAnsi" w:cstheme="majorHAnsi"/>
        </w:rPr>
        <w:t>sRC</w:t>
      </w:r>
      <w:proofErr w:type="spellEnd"/>
      <w:r w:rsidRPr="001B2A26">
        <w:rPr>
          <w:rFonts w:asciiTheme="majorHAnsi" w:hAnsiTheme="majorHAnsi" w:cstheme="majorHAnsi"/>
        </w:rPr>
        <w:t xml:space="preserve"> members </w:t>
      </w:r>
      <w:ins w:id="65" w:author="Reinwald,Jonathan" w:date="2025-06-23T09:57:00Z">
        <w:r w:rsidR="00574E23">
          <w:rPr>
            <w:rFonts w:asciiTheme="majorHAnsi" w:hAnsiTheme="majorHAnsi" w:cstheme="majorHAnsi"/>
          </w:rPr>
          <w:t xml:space="preserve">tended </w:t>
        </w:r>
        <w:r w:rsidR="00574E23" w:rsidRPr="00574E23">
          <w:rPr>
            <w:rFonts w:asciiTheme="majorHAnsi" w:hAnsiTheme="majorHAnsi" w:cstheme="majorHAnsi"/>
          </w:rPr>
          <w:t>to occupy higher positions in the social hierarchy</w:t>
        </w:r>
        <w:r w:rsidR="00574E23" w:rsidRPr="00574E23" w:rsidDel="00574E23">
          <w:rPr>
            <w:rFonts w:asciiTheme="majorHAnsi" w:hAnsiTheme="majorHAnsi" w:cstheme="majorHAnsi"/>
          </w:rPr>
          <w:t xml:space="preserve"> </w:t>
        </w:r>
      </w:ins>
      <w:del w:id="66" w:author="Reinwald,Jonathan" w:date="2025-06-23T09:57:00Z">
        <w:r w:rsidRPr="001B2A26" w:rsidDel="00574E23">
          <w:rPr>
            <w:rFonts w:asciiTheme="majorHAnsi" w:hAnsiTheme="majorHAnsi" w:cstheme="majorHAnsi"/>
          </w:rPr>
          <w:delText xml:space="preserve">tended to be higher in hierarchy </w:delText>
        </w:r>
      </w:del>
      <w:r w:rsidRPr="001B2A26">
        <w:rPr>
          <w:rFonts w:asciiTheme="majorHAnsi" w:hAnsiTheme="majorHAnsi" w:cstheme="majorHAnsi"/>
        </w:rPr>
        <w:t>(Fig. 5</w:t>
      </w:r>
      <w:r w:rsidR="003A36E2">
        <w:rPr>
          <w:rFonts w:asciiTheme="majorHAnsi" w:hAnsiTheme="majorHAnsi" w:cstheme="majorHAnsi"/>
        </w:rPr>
        <w:t>b</w:t>
      </w:r>
      <w:r w:rsidRPr="001B2A26">
        <w:rPr>
          <w:rFonts w:asciiTheme="majorHAnsi" w:hAnsiTheme="majorHAnsi" w:cstheme="majorHAnsi"/>
        </w:rPr>
        <w:t xml:space="preserve">). </w:t>
      </w:r>
      <w:r w:rsidR="003A36E2">
        <w:rPr>
          <w:rFonts w:asciiTheme="majorHAnsi" w:hAnsiTheme="majorHAnsi" w:cstheme="majorHAnsi"/>
        </w:rPr>
        <w:t>T</w:t>
      </w:r>
      <w:r w:rsidR="003A36E2" w:rsidRPr="001B2A26">
        <w:rPr>
          <w:rFonts w:asciiTheme="majorHAnsi" w:hAnsiTheme="majorHAnsi" w:cstheme="majorHAnsi"/>
        </w:rPr>
        <w:t xml:space="preserve">he distribution of </w:t>
      </w:r>
      <w:r w:rsidR="003A36E2">
        <w:rPr>
          <w:rFonts w:asciiTheme="majorHAnsi" w:hAnsiTheme="majorHAnsi" w:cstheme="majorHAnsi"/>
        </w:rPr>
        <w:t xml:space="preserve">social </w:t>
      </w:r>
      <w:r w:rsidR="003A36E2" w:rsidRPr="001B2A26">
        <w:rPr>
          <w:rFonts w:asciiTheme="majorHAnsi" w:hAnsiTheme="majorHAnsi" w:cstheme="majorHAnsi"/>
        </w:rPr>
        <w:t xml:space="preserve">ranks </w:t>
      </w:r>
      <w:r w:rsidR="003A36E2">
        <w:rPr>
          <w:rFonts w:asciiTheme="majorHAnsi" w:hAnsiTheme="majorHAnsi" w:cstheme="majorHAnsi"/>
        </w:rPr>
        <w:t xml:space="preserve">however had a </w:t>
      </w:r>
      <w:r w:rsidRPr="001B2A26">
        <w:rPr>
          <w:rFonts w:asciiTheme="majorHAnsi" w:hAnsiTheme="majorHAnsi" w:cstheme="majorHAnsi"/>
        </w:rPr>
        <w:t xml:space="preserve">large variance </w:t>
      </w:r>
      <w:r w:rsidR="003A36E2" w:rsidRPr="001B2A26">
        <w:rPr>
          <w:rFonts w:asciiTheme="majorHAnsi" w:hAnsiTheme="majorHAnsi" w:cstheme="majorHAnsi"/>
        </w:rPr>
        <w:t xml:space="preserve">among </w:t>
      </w:r>
      <w:proofErr w:type="spellStart"/>
      <w:r w:rsidR="003A36E2" w:rsidRPr="001B2A26">
        <w:rPr>
          <w:rFonts w:asciiTheme="majorHAnsi" w:hAnsiTheme="majorHAnsi" w:cstheme="majorHAnsi"/>
        </w:rPr>
        <w:t>sRC</w:t>
      </w:r>
      <w:proofErr w:type="spellEnd"/>
      <w:r w:rsidR="003A36E2">
        <w:rPr>
          <w:rFonts w:asciiTheme="majorHAnsi" w:hAnsiTheme="majorHAnsi" w:cstheme="majorHAnsi"/>
        </w:rPr>
        <w:t xml:space="preserve"> members</w:t>
      </w:r>
      <w:r w:rsidRPr="001B2A26">
        <w:rPr>
          <w:rFonts w:asciiTheme="majorHAnsi" w:hAnsiTheme="majorHAnsi" w:cstheme="majorHAnsi"/>
        </w:rPr>
        <w:t xml:space="preserve">, suggesting that high social rank might </w:t>
      </w:r>
      <w:r w:rsidR="003A36E2">
        <w:rPr>
          <w:rFonts w:asciiTheme="majorHAnsi" w:hAnsiTheme="majorHAnsi" w:cstheme="majorHAnsi"/>
        </w:rPr>
        <w:t>promote, but does not guarantee</w:t>
      </w:r>
      <w:r w:rsidRPr="001B2A26">
        <w:rPr>
          <w:rFonts w:asciiTheme="majorHAnsi" w:hAnsiTheme="majorHAnsi" w:cstheme="majorHAnsi"/>
        </w:rPr>
        <w:t xml:space="preserve"> </w:t>
      </w:r>
      <w:proofErr w:type="spellStart"/>
      <w:r w:rsidRPr="001B2A26">
        <w:rPr>
          <w:rFonts w:asciiTheme="majorHAnsi" w:hAnsiTheme="majorHAnsi" w:cstheme="majorHAnsi"/>
        </w:rPr>
        <w:t>sRC</w:t>
      </w:r>
      <w:proofErr w:type="spellEnd"/>
      <w:r w:rsidR="003A36E2">
        <w:rPr>
          <w:rFonts w:asciiTheme="majorHAnsi" w:hAnsiTheme="majorHAnsi" w:cstheme="majorHAnsi"/>
        </w:rPr>
        <w:t xml:space="preserve"> membership</w:t>
      </w:r>
      <w:r w:rsidRPr="001B2A26">
        <w:rPr>
          <w:rFonts w:asciiTheme="majorHAnsi" w:hAnsiTheme="majorHAnsi" w:cstheme="majorHAnsi"/>
        </w:rPr>
        <w:t xml:space="preserve">. </w:t>
      </w:r>
      <w:r w:rsidR="003A36E2">
        <w:rPr>
          <w:rFonts w:asciiTheme="majorHAnsi" w:hAnsiTheme="majorHAnsi" w:cstheme="majorHAnsi"/>
        </w:rPr>
        <w:t xml:space="preserve">We also testes for proactive chasing of others through the tubes (Fig. 5c). </w:t>
      </w:r>
      <w:proofErr w:type="spellStart"/>
      <w:proofErr w:type="gramStart"/>
      <w:r w:rsidRPr="001B2A26">
        <w:rPr>
          <w:rFonts w:asciiTheme="majorHAnsi" w:hAnsiTheme="majorHAnsi" w:cstheme="majorHAnsi"/>
        </w:rPr>
        <w:t>sRC</w:t>
      </w:r>
      <w:proofErr w:type="spellEnd"/>
      <w:proofErr w:type="gramEnd"/>
      <w:r w:rsidRPr="001B2A26">
        <w:rPr>
          <w:rFonts w:asciiTheme="majorHAnsi" w:hAnsiTheme="majorHAnsi" w:cstheme="majorHAnsi"/>
        </w:rPr>
        <w:t xml:space="preserve"> members initiate</w:t>
      </w:r>
      <w:ins w:id="67" w:author="Reinwald,Jonathan" w:date="2025-06-23T09:51:00Z">
        <w:r w:rsidR="00574E23">
          <w:rPr>
            <w:rFonts w:asciiTheme="majorHAnsi" w:hAnsiTheme="majorHAnsi" w:cstheme="majorHAnsi"/>
          </w:rPr>
          <w:t>d</w:t>
        </w:r>
      </w:ins>
      <w:r w:rsidRPr="001B2A26">
        <w:rPr>
          <w:rFonts w:asciiTheme="majorHAnsi" w:hAnsiTheme="majorHAnsi" w:cstheme="majorHAnsi"/>
        </w:rPr>
        <w:t xml:space="preserve"> more chas</w:t>
      </w:r>
      <w:r w:rsidR="00C213B4">
        <w:rPr>
          <w:rFonts w:asciiTheme="majorHAnsi" w:hAnsiTheme="majorHAnsi" w:cstheme="majorHAnsi"/>
        </w:rPr>
        <w:t>e</w:t>
      </w:r>
      <w:r w:rsidRPr="001B2A26">
        <w:rPr>
          <w:rFonts w:asciiTheme="majorHAnsi" w:hAnsiTheme="majorHAnsi" w:cstheme="majorHAnsi"/>
        </w:rPr>
        <w:t>s than non-members (</w:t>
      </w:r>
      <w:r w:rsidRPr="001B2A26">
        <w:rPr>
          <w:rFonts w:asciiTheme="majorHAnsi" w:hAnsiTheme="majorHAnsi" w:cstheme="majorHAnsi"/>
          <w:shd w:val="clear" w:color="auto" w:fill="FFFF00"/>
        </w:rPr>
        <w:t>Fig. 5</w:t>
      </w:r>
      <w:r w:rsidR="00451357">
        <w:rPr>
          <w:rFonts w:asciiTheme="majorHAnsi" w:hAnsiTheme="majorHAnsi" w:cstheme="majorHAnsi"/>
          <w:shd w:val="clear" w:color="auto" w:fill="FFFF00"/>
        </w:rPr>
        <w:t>d</w:t>
      </w:r>
      <w:r w:rsidRPr="001B2A26">
        <w:rPr>
          <w:rFonts w:asciiTheme="majorHAnsi" w:hAnsiTheme="majorHAnsi" w:cstheme="majorHAnsi"/>
        </w:rPr>
        <w:t xml:space="preserve">). </w:t>
      </w:r>
      <w:commentRangeStart w:id="68"/>
      <w:r w:rsidRPr="001B2A26">
        <w:rPr>
          <w:rFonts w:asciiTheme="majorHAnsi" w:hAnsiTheme="majorHAnsi" w:cstheme="majorHAnsi"/>
          <w:color w:val="FF0000"/>
        </w:rPr>
        <w:t>[[[TBD: Fig. 5</w:t>
      </w:r>
      <w:r w:rsidR="0071466F">
        <w:rPr>
          <w:rFonts w:asciiTheme="majorHAnsi" w:hAnsiTheme="majorHAnsi" w:cstheme="majorHAnsi"/>
          <w:color w:val="FF0000"/>
        </w:rPr>
        <w:t>e-f</w:t>
      </w:r>
      <w:r w:rsidRPr="001B2A26">
        <w:rPr>
          <w:rFonts w:asciiTheme="majorHAnsi" w:hAnsiTheme="majorHAnsi" w:cstheme="majorHAnsi"/>
          <w:color w:val="FF0000"/>
        </w:rPr>
        <w:t xml:space="preserve">: how do we summarize the </w:t>
      </w:r>
      <w:r w:rsidRPr="001B2A26">
        <w:rPr>
          <w:rFonts w:asciiTheme="majorHAnsi" w:hAnsiTheme="majorHAnsi" w:cstheme="majorHAnsi"/>
          <w:color w:val="FF0000"/>
        </w:rPr>
        <w:lastRenderedPageBreak/>
        <w:t>normalized and not inside and outside chasing? And, we have to say something about being chased.]]]</w:t>
      </w:r>
      <w:r w:rsidRPr="001B2A26">
        <w:rPr>
          <w:rFonts w:asciiTheme="majorHAnsi" w:hAnsiTheme="majorHAnsi" w:cstheme="majorHAnsi"/>
        </w:rPr>
        <w:t xml:space="preserve"> </w:t>
      </w:r>
      <w:commentRangeEnd w:id="68"/>
      <w:r w:rsidR="00B72007">
        <w:rPr>
          <w:rStyle w:val="CommentReference"/>
        </w:rPr>
        <w:commentReference w:id="68"/>
      </w:r>
    </w:p>
    <w:p w14:paraId="7B3A956F" w14:textId="7950CC18" w:rsidR="00C213B4" w:rsidRDefault="00C213B4" w:rsidP="00A2427A">
      <w:pPr>
        <w:jc w:val="both"/>
        <w:rPr>
          <w:rFonts w:asciiTheme="majorHAnsi" w:hAnsiTheme="majorHAnsi" w:cstheme="majorHAnsi"/>
        </w:rPr>
      </w:pPr>
      <w:r>
        <w:rPr>
          <w:rFonts w:asciiTheme="majorHAnsi" w:hAnsiTheme="majorHAnsi" w:cstheme="majorHAnsi"/>
        </w:rPr>
        <w:t>We next tested predictions</w:t>
      </w:r>
      <w:r w:rsidR="002445BD">
        <w:rPr>
          <w:rFonts w:asciiTheme="majorHAnsi" w:hAnsiTheme="majorHAnsi" w:cstheme="majorHAnsi"/>
        </w:rPr>
        <w:t xml:space="preserve"> on the nature of </w:t>
      </w:r>
      <w:proofErr w:type="spellStart"/>
      <w:r w:rsidR="002445BD">
        <w:rPr>
          <w:rFonts w:asciiTheme="majorHAnsi" w:hAnsiTheme="majorHAnsi" w:cstheme="majorHAnsi"/>
        </w:rPr>
        <w:t>sRC</w:t>
      </w:r>
      <w:proofErr w:type="spellEnd"/>
      <w:r>
        <w:rPr>
          <w:rFonts w:asciiTheme="majorHAnsi" w:hAnsiTheme="majorHAnsi" w:cstheme="majorHAnsi"/>
        </w:rPr>
        <w:t xml:space="preserve">. Firstly, </w:t>
      </w:r>
      <w:proofErr w:type="spellStart"/>
      <w:r w:rsidR="00A85DD2">
        <w:rPr>
          <w:rFonts w:asciiTheme="majorHAnsi" w:hAnsiTheme="majorHAnsi" w:cstheme="majorHAnsi"/>
        </w:rPr>
        <w:t>sRC</w:t>
      </w:r>
      <w:proofErr w:type="spellEnd"/>
      <w:r w:rsidR="00A85DD2">
        <w:rPr>
          <w:rFonts w:asciiTheme="majorHAnsi" w:hAnsiTheme="majorHAnsi" w:cstheme="majorHAnsi"/>
        </w:rPr>
        <w:t xml:space="preserve"> may emerge from the interplay among specific individuals. Thus, shared upbringing may </w:t>
      </w:r>
      <w:del w:id="69" w:author="Reinwald,Jonathan" w:date="2025-06-23T14:57:00Z">
        <w:r w:rsidR="00A85DD2" w:rsidDel="008417FD">
          <w:rPr>
            <w:rFonts w:asciiTheme="majorHAnsi" w:hAnsiTheme="majorHAnsi" w:cstheme="majorHAnsi"/>
          </w:rPr>
          <w:delText xml:space="preserve">not </w:delText>
        </w:r>
      </w:del>
      <w:r w:rsidR="00A85DD2">
        <w:rPr>
          <w:rFonts w:asciiTheme="majorHAnsi" w:hAnsiTheme="majorHAnsi" w:cstheme="majorHAnsi"/>
        </w:rPr>
        <w:t xml:space="preserve">be a </w:t>
      </w:r>
      <w:del w:id="70" w:author="Reinwald,Jonathan" w:date="2025-06-23T14:57:00Z">
        <w:r w:rsidR="00A85DD2" w:rsidDel="008417FD">
          <w:rPr>
            <w:rFonts w:asciiTheme="majorHAnsi" w:hAnsiTheme="majorHAnsi" w:cstheme="majorHAnsi"/>
          </w:rPr>
          <w:delText xml:space="preserve">key </w:delText>
        </w:r>
      </w:del>
      <w:r w:rsidR="00A85DD2">
        <w:rPr>
          <w:rFonts w:asciiTheme="majorHAnsi" w:hAnsiTheme="majorHAnsi" w:cstheme="majorHAnsi"/>
        </w:rPr>
        <w:t xml:space="preserve">factor </w:t>
      </w:r>
      <w:del w:id="71" w:author="Reinwald,Jonathan" w:date="2025-06-23T14:57:00Z">
        <w:r w:rsidR="00A85DD2" w:rsidDel="008417FD">
          <w:rPr>
            <w:rFonts w:asciiTheme="majorHAnsi" w:hAnsiTheme="majorHAnsi" w:cstheme="majorHAnsi"/>
          </w:rPr>
          <w:delText>when it comes to</w:delText>
        </w:r>
      </w:del>
      <w:ins w:id="72" w:author="Reinwald,Jonathan" w:date="2025-06-23T14:57:00Z">
        <w:r w:rsidR="008417FD">
          <w:rPr>
            <w:rFonts w:asciiTheme="majorHAnsi" w:hAnsiTheme="majorHAnsi" w:cstheme="majorHAnsi"/>
          </w:rPr>
          <w:t xml:space="preserve">promoting </w:t>
        </w:r>
      </w:ins>
      <w:ins w:id="73" w:author="Reinwald,Jonathan" w:date="2025-06-23T14:58:00Z">
        <w:r w:rsidR="008417FD">
          <w:rPr>
            <w:rFonts w:asciiTheme="majorHAnsi" w:hAnsiTheme="majorHAnsi" w:cstheme="majorHAnsi"/>
          </w:rPr>
          <w:t>shared</w:t>
        </w:r>
      </w:ins>
      <w:del w:id="74" w:author="Reinwald,Jonathan" w:date="2025-06-23T14:58:00Z">
        <w:r w:rsidR="00A85DD2" w:rsidDel="008417FD">
          <w:rPr>
            <w:rFonts w:asciiTheme="majorHAnsi" w:hAnsiTheme="majorHAnsi" w:cstheme="majorHAnsi"/>
          </w:rPr>
          <w:delText xml:space="preserve"> de novo formation of</w:delText>
        </w:r>
      </w:del>
      <w:r w:rsidR="00A85DD2">
        <w:rPr>
          <w:rFonts w:asciiTheme="majorHAnsi" w:hAnsiTheme="majorHAnsi" w:cstheme="majorHAnsi"/>
        </w:rPr>
        <w:t xml:space="preserve"> </w:t>
      </w:r>
      <w:proofErr w:type="spellStart"/>
      <w:r w:rsidR="00A85DD2">
        <w:rPr>
          <w:rFonts w:asciiTheme="majorHAnsi" w:hAnsiTheme="majorHAnsi" w:cstheme="majorHAnsi"/>
        </w:rPr>
        <w:t>sRC</w:t>
      </w:r>
      <w:proofErr w:type="spellEnd"/>
      <w:r w:rsidR="00A85DD2">
        <w:rPr>
          <w:rFonts w:asciiTheme="majorHAnsi" w:hAnsiTheme="majorHAnsi" w:cstheme="majorHAnsi"/>
        </w:rPr>
        <w:t xml:space="preserve"> </w:t>
      </w:r>
      <w:ins w:id="75" w:author="Reinwald,Jonathan" w:date="2025-06-23T14:58:00Z">
        <w:r w:rsidR="008417FD">
          <w:rPr>
            <w:rFonts w:asciiTheme="majorHAnsi" w:hAnsiTheme="majorHAnsi" w:cstheme="majorHAnsi"/>
          </w:rPr>
          <w:t xml:space="preserve">membership </w:t>
        </w:r>
      </w:ins>
      <w:r w:rsidR="00A85DD2">
        <w:rPr>
          <w:rFonts w:asciiTheme="majorHAnsi" w:hAnsiTheme="majorHAnsi" w:cstheme="majorHAnsi"/>
        </w:rPr>
        <w:t xml:space="preserve">in the adult </w:t>
      </w:r>
      <w:ins w:id="76" w:author="Reinwald,Jonathan" w:date="2025-06-23T14:58:00Z">
        <w:r w:rsidR="008417FD">
          <w:rPr>
            <w:rFonts w:asciiTheme="majorHAnsi" w:hAnsiTheme="majorHAnsi" w:cstheme="majorHAnsi"/>
          </w:rPr>
          <w:t xml:space="preserve">also </w:t>
        </w:r>
      </w:ins>
      <w:r w:rsidR="00A85DD2">
        <w:rPr>
          <w:rFonts w:asciiTheme="majorHAnsi" w:hAnsiTheme="majorHAnsi" w:cstheme="majorHAnsi"/>
        </w:rPr>
        <w:t>in larger groups</w:t>
      </w:r>
      <w:r w:rsidR="00A85DD2" w:rsidRPr="008417FD">
        <w:rPr>
          <w:rFonts w:ascii="Calibri" w:hAnsi="Calibri" w:cs="Calibri"/>
          <w:rPrChange w:id="77" w:author="Reinwald,Jonathan" w:date="2025-06-23T14:56:00Z">
            <w:rPr>
              <w:rFonts w:asciiTheme="majorHAnsi" w:hAnsiTheme="majorHAnsi" w:cstheme="majorHAnsi"/>
            </w:rPr>
          </w:rPrChange>
        </w:rPr>
        <w:t>.</w:t>
      </w:r>
      <w:ins w:id="78" w:author="Reinwald,Jonathan" w:date="2025-06-23T14:56:00Z">
        <w:r w:rsidR="008417FD" w:rsidRPr="008417FD">
          <w:rPr>
            <w:rFonts w:ascii="Calibri" w:hAnsi="Calibri" w:cs="Calibri"/>
            <w:rPrChange w:id="79" w:author="Reinwald,Jonathan" w:date="2025-06-23T14:56:00Z">
              <w:rPr>
                <w:rFonts w:asciiTheme="majorHAnsi" w:hAnsiTheme="majorHAnsi" w:cstheme="majorHAnsi"/>
              </w:rPr>
            </w:rPrChange>
          </w:rPr>
          <w:t xml:space="preserve"> </w:t>
        </w:r>
        <w:r w:rsidR="008417FD" w:rsidRPr="008417FD">
          <w:rPr>
            <w:rFonts w:ascii="Calibri" w:hAnsi="Calibri" w:cs="Calibri"/>
            <w:rPrChange w:id="80" w:author="Reinwald,Jonathan" w:date="2025-06-23T14:56:00Z">
              <w:rPr/>
            </w:rPrChange>
          </w:rPr>
          <w:t xml:space="preserve">We took advantage that we had multiple siblings per group. </w:t>
        </w:r>
      </w:ins>
      <w:del w:id="81" w:author="Reinwald,Jonathan" w:date="2025-06-23T14:56:00Z">
        <w:r w:rsidR="00A85DD2" w:rsidRPr="008417FD" w:rsidDel="008417FD">
          <w:rPr>
            <w:rFonts w:ascii="Calibri" w:hAnsi="Calibri" w:cs="Calibri"/>
            <w:rPrChange w:id="82" w:author="Reinwald,Jonathan" w:date="2025-06-23T14:56:00Z">
              <w:rPr>
                <w:rFonts w:asciiTheme="majorHAnsi" w:hAnsiTheme="majorHAnsi" w:cstheme="majorHAnsi"/>
              </w:rPr>
            </w:rPrChange>
          </w:rPr>
          <w:delText xml:space="preserve"> </w:delText>
        </w:r>
      </w:del>
      <w:del w:id="83" w:author="Reinwald,Jonathan" w:date="2025-06-23T14:58:00Z">
        <w:r w:rsidR="00A85DD2" w:rsidDel="008417FD">
          <w:rPr>
            <w:rFonts w:asciiTheme="majorHAnsi" w:hAnsiTheme="majorHAnsi" w:cstheme="majorHAnsi"/>
          </w:rPr>
          <w:delText>Indeed</w:delText>
        </w:r>
      </w:del>
      <w:ins w:id="84" w:author="Reinwald,Jonathan" w:date="2025-06-23T14:58:00Z">
        <w:r w:rsidR="008417FD">
          <w:rPr>
            <w:rFonts w:asciiTheme="majorHAnsi" w:hAnsiTheme="majorHAnsi" w:cstheme="majorHAnsi"/>
          </w:rPr>
          <w:t>However</w:t>
        </w:r>
      </w:ins>
      <w:r w:rsidR="00A85DD2">
        <w:rPr>
          <w:rFonts w:asciiTheme="majorHAnsi" w:hAnsiTheme="majorHAnsi" w:cstheme="majorHAnsi"/>
        </w:rPr>
        <w:t>, kinship</w:t>
      </w:r>
      <w:r w:rsidR="0071466F">
        <w:rPr>
          <w:rFonts w:asciiTheme="majorHAnsi" w:hAnsiTheme="majorHAnsi" w:cstheme="majorHAnsi"/>
        </w:rPr>
        <w:t xml:space="preserve"> (Fig. 2g)</w:t>
      </w:r>
      <w:r w:rsidR="00A85DD2">
        <w:rPr>
          <w:rFonts w:asciiTheme="majorHAnsi" w:hAnsiTheme="majorHAnsi" w:cstheme="majorHAnsi"/>
        </w:rPr>
        <w:t xml:space="preserve"> did not increase the likelihood to become a member in a </w:t>
      </w:r>
      <w:proofErr w:type="spellStart"/>
      <w:r w:rsidR="00A85DD2">
        <w:rPr>
          <w:rFonts w:asciiTheme="majorHAnsi" w:hAnsiTheme="majorHAnsi" w:cstheme="majorHAnsi"/>
        </w:rPr>
        <w:t>sRC</w:t>
      </w:r>
      <w:proofErr w:type="spellEnd"/>
      <w:r w:rsidR="00A85DD2">
        <w:rPr>
          <w:rFonts w:asciiTheme="majorHAnsi" w:hAnsiTheme="majorHAnsi" w:cstheme="majorHAnsi"/>
        </w:rPr>
        <w:t xml:space="preserve"> above random chance (Fig. 2</w:t>
      </w:r>
      <w:r w:rsidR="0071466F">
        <w:rPr>
          <w:rFonts w:asciiTheme="majorHAnsi" w:hAnsiTheme="majorHAnsi" w:cstheme="majorHAnsi"/>
        </w:rPr>
        <w:t>h</w:t>
      </w:r>
      <w:r w:rsidR="00A85DD2">
        <w:rPr>
          <w:rFonts w:asciiTheme="majorHAnsi" w:hAnsiTheme="majorHAnsi" w:cstheme="majorHAnsi"/>
        </w:rPr>
        <w:t xml:space="preserve">). </w:t>
      </w:r>
      <w:r w:rsidR="002445BD">
        <w:rPr>
          <w:rFonts w:asciiTheme="majorHAnsi" w:hAnsiTheme="majorHAnsi" w:cstheme="majorHAnsi"/>
        </w:rPr>
        <w:t xml:space="preserve">Secondly, </w:t>
      </w:r>
      <w:ins w:id="85" w:author="Reinwald,Jonathan" w:date="2025-06-23T15:07:00Z">
        <w:r w:rsidR="00D6593E">
          <w:rPr>
            <w:rFonts w:asciiTheme="majorHAnsi" w:hAnsiTheme="majorHAnsi" w:cstheme="majorHAnsi"/>
          </w:rPr>
          <w:t>prior membership experience might pro</w:t>
        </w:r>
      </w:ins>
      <w:ins w:id="86" w:author="Reinwald,Jonathan" w:date="2025-06-23T15:08:00Z">
        <w:r w:rsidR="00D6593E">
          <w:rPr>
            <w:rFonts w:asciiTheme="majorHAnsi" w:hAnsiTheme="majorHAnsi" w:cstheme="majorHAnsi"/>
          </w:rPr>
          <w:t xml:space="preserve">mote </w:t>
        </w:r>
      </w:ins>
      <w:del w:id="87" w:author="Reinwald,Jonathan" w:date="2025-06-23T15:08:00Z">
        <w:r w:rsidR="00A85DD2" w:rsidDel="00D6593E">
          <w:rPr>
            <w:rFonts w:asciiTheme="majorHAnsi" w:hAnsiTheme="majorHAnsi" w:cstheme="majorHAnsi"/>
          </w:rPr>
          <w:delText>specific</w:delText>
        </w:r>
        <w:r w:rsidDel="00D6593E">
          <w:rPr>
            <w:rFonts w:asciiTheme="majorHAnsi" w:hAnsiTheme="majorHAnsi" w:cstheme="majorHAnsi"/>
          </w:rPr>
          <w:delText xml:space="preserve"> group configurations </w:delText>
        </w:r>
        <w:r w:rsidR="002445BD" w:rsidDel="00D6593E">
          <w:rPr>
            <w:rFonts w:asciiTheme="majorHAnsi" w:hAnsiTheme="majorHAnsi" w:cstheme="majorHAnsi"/>
          </w:rPr>
          <w:delText>may mainly</w:delText>
        </w:r>
        <w:r w:rsidDel="00D6593E">
          <w:rPr>
            <w:rFonts w:asciiTheme="majorHAnsi" w:hAnsiTheme="majorHAnsi" w:cstheme="majorHAnsi"/>
          </w:rPr>
          <w:delText xml:space="preserve"> influence if an animal becomes part of the </w:delText>
        </w:r>
      </w:del>
      <w:proofErr w:type="spellStart"/>
      <w:r>
        <w:rPr>
          <w:rFonts w:asciiTheme="majorHAnsi" w:hAnsiTheme="majorHAnsi" w:cstheme="majorHAnsi"/>
        </w:rPr>
        <w:t>sRC</w:t>
      </w:r>
      <w:proofErr w:type="spellEnd"/>
      <w:r w:rsidR="00A85DD2">
        <w:rPr>
          <w:rFonts w:asciiTheme="majorHAnsi" w:hAnsiTheme="majorHAnsi" w:cstheme="majorHAnsi"/>
        </w:rPr>
        <w:t xml:space="preserve"> </w:t>
      </w:r>
      <w:ins w:id="88" w:author="Reinwald,Jonathan" w:date="2025-06-23T15:08:00Z">
        <w:r w:rsidR="00D6593E">
          <w:rPr>
            <w:rFonts w:asciiTheme="majorHAnsi" w:hAnsiTheme="majorHAnsi" w:cstheme="majorHAnsi"/>
          </w:rPr>
          <w:t>membership in the next round</w:t>
        </w:r>
      </w:ins>
      <w:del w:id="89" w:author="Reinwald,Jonathan" w:date="2025-06-23T15:08:00Z">
        <w:r w:rsidR="00A85DD2" w:rsidDel="00D6593E">
          <w:rPr>
            <w:rFonts w:asciiTheme="majorHAnsi" w:hAnsiTheme="majorHAnsi" w:cstheme="majorHAnsi"/>
          </w:rPr>
          <w:delText xml:space="preserve">more than </w:delText>
        </w:r>
      </w:del>
      <w:del w:id="90" w:author="Reinwald,Jonathan" w:date="2025-06-23T15:07:00Z">
        <w:r w:rsidR="00A85DD2" w:rsidDel="00D6593E">
          <w:rPr>
            <w:rFonts w:asciiTheme="majorHAnsi" w:hAnsiTheme="majorHAnsi" w:cstheme="majorHAnsi"/>
          </w:rPr>
          <w:delText xml:space="preserve">prior membership </w:delText>
        </w:r>
      </w:del>
      <w:del w:id="91" w:author="Reinwald,Jonathan" w:date="2025-06-23T15:08:00Z">
        <w:r w:rsidR="00A85DD2" w:rsidDel="00D6593E">
          <w:rPr>
            <w:rFonts w:asciiTheme="majorHAnsi" w:hAnsiTheme="majorHAnsi" w:cstheme="majorHAnsi"/>
          </w:rPr>
          <w:delText>experience</w:delText>
        </w:r>
      </w:del>
      <w:r>
        <w:rPr>
          <w:rFonts w:asciiTheme="majorHAnsi" w:hAnsiTheme="majorHAnsi" w:cstheme="majorHAnsi"/>
        </w:rPr>
        <w:t xml:space="preserve">. </w:t>
      </w:r>
      <w:ins w:id="92" w:author="Reinwald,Jonathan" w:date="2025-06-23T15:09:00Z">
        <w:r w:rsidR="00652247">
          <w:rPr>
            <w:rFonts w:asciiTheme="majorHAnsi" w:hAnsiTheme="majorHAnsi" w:cstheme="majorHAnsi"/>
          </w:rPr>
          <w:t>Alternatively</w:t>
        </w:r>
      </w:ins>
      <w:ins w:id="93" w:author="Reinwald,Jonathan" w:date="2025-06-23T15:08:00Z">
        <w:r w:rsidR="00D6593E">
          <w:rPr>
            <w:rFonts w:asciiTheme="majorHAnsi" w:hAnsiTheme="majorHAnsi" w:cstheme="majorHAnsi"/>
          </w:rPr>
          <w:t xml:space="preserve">, this might </w:t>
        </w:r>
        <w:r w:rsidR="00652247">
          <w:rPr>
            <w:rFonts w:asciiTheme="majorHAnsi" w:hAnsiTheme="majorHAnsi" w:cstheme="majorHAnsi"/>
          </w:rPr>
          <w:t xml:space="preserve">depend </w:t>
        </w:r>
      </w:ins>
      <w:ins w:id="94" w:author="Reinwald,Jonathan" w:date="2025-06-23T15:09:00Z">
        <w:r w:rsidR="00652247">
          <w:rPr>
            <w:rFonts w:asciiTheme="majorHAnsi" w:hAnsiTheme="majorHAnsi" w:cstheme="majorHAnsi"/>
          </w:rPr>
          <w:t xml:space="preserve">more </w:t>
        </w:r>
        <w:r w:rsidR="00652247" w:rsidRPr="00652247">
          <w:rPr>
            <w:rFonts w:asciiTheme="majorHAnsi" w:hAnsiTheme="majorHAnsi" w:cstheme="majorHAnsi"/>
          </w:rPr>
          <w:t xml:space="preserve">on the specific group </w:t>
        </w:r>
      </w:ins>
      <w:ins w:id="95" w:author="Reinwald,Jonathan" w:date="2025-06-23T15:10:00Z">
        <w:r w:rsidR="00652247" w:rsidRPr="001F6FBB">
          <w:rPr>
            <w:rFonts w:asciiTheme="majorHAnsi" w:hAnsiTheme="majorHAnsi" w:cstheme="majorHAnsi"/>
          </w:rPr>
          <w:t>dynamics</w:t>
        </w:r>
      </w:ins>
      <w:ins w:id="96" w:author="Reinwald,Jonathan" w:date="2025-06-23T15:09:00Z">
        <w:r w:rsidR="00652247">
          <w:rPr>
            <w:rFonts w:asciiTheme="majorHAnsi" w:hAnsiTheme="majorHAnsi" w:cstheme="majorHAnsi"/>
          </w:rPr>
          <w:t xml:space="preserve">. </w:t>
        </w:r>
      </w:ins>
      <w:r w:rsidR="00A85DD2">
        <w:rPr>
          <w:rFonts w:asciiTheme="majorHAnsi" w:hAnsiTheme="majorHAnsi" w:cstheme="majorHAnsi"/>
        </w:rPr>
        <w:t>To test this, w</w:t>
      </w:r>
      <w:r>
        <w:rPr>
          <w:rFonts w:asciiTheme="majorHAnsi" w:hAnsiTheme="majorHAnsi" w:cstheme="majorHAnsi"/>
        </w:rPr>
        <w:t>e took advantage of the reshuffling of the mice that configured different group compositions in consecutive rounds (Fig. 5</w:t>
      </w:r>
      <w:r w:rsidR="0071466F">
        <w:rPr>
          <w:rFonts w:asciiTheme="majorHAnsi" w:hAnsiTheme="majorHAnsi" w:cstheme="majorHAnsi"/>
        </w:rPr>
        <w:t>i</w:t>
      </w:r>
      <w:r>
        <w:rPr>
          <w:rFonts w:asciiTheme="majorHAnsi" w:hAnsiTheme="majorHAnsi" w:cstheme="majorHAnsi"/>
        </w:rPr>
        <w:t>, cf. Fig. 2</w:t>
      </w:r>
      <w:r w:rsidR="00A85DD2">
        <w:rPr>
          <w:rFonts w:asciiTheme="majorHAnsi" w:hAnsiTheme="majorHAnsi" w:cstheme="majorHAnsi"/>
        </w:rPr>
        <w:t>b</w:t>
      </w:r>
      <w:r>
        <w:rPr>
          <w:rFonts w:asciiTheme="majorHAnsi" w:hAnsiTheme="majorHAnsi" w:cstheme="majorHAnsi"/>
        </w:rPr>
        <w:t xml:space="preserve">). </w:t>
      </w:r>
      <w:r w:rsidRPr="003307E7">
        <w:rPr>
          <w:rFonts w:ascii="Calibri" w:eastAsia="Times New Roman" w:hAnsi="Calibri" w:cs="Calibri"/>
          <w:szCs w:val="24"/>
          <w:lang w:eastAsia="de-DE"/>
        </w:rPr>
        <w:t xml:space="preserve">Among mice participating in multiple </w:t>
      </w:r>
      <w:proofErr w:type="spellStart"/>
      <w:r>
        <w:rPr>
          <w:rFonts w:ascii="Calibri" w:eastAsia="Times New Roman" w:hAnsi="Calibri" w:cs="Calibri"/>
          <w:szCs w:val="24"/>
          <w:lang w:eastAsia="de-DE"/>
        </w:rPr>
        <w:t>NoSeMaze</w:t>
      </w:r>
      <w:proofErr w:type="spellEnd"/>
      <w:r>
        <w:rPr>
          <w:rFonts w:ascii="Calibri" w:eastAsia="Times New Roman" w:hAnsi="Calibri" w:cs="Calibri"/>
          <w:szCs w:val="24"/>
          <w:lang w:eastAsia="de-DE"/>
        </w:rPr>
        <w:t xml:space="preserve"> </w:t>
      </w:r>
      <w:r w:rsidRPr="003307E7">
        <w:rPr>
          <w:rFonts w:ascii="Calibri" w:eastAsia="Times New Roman" w:hAnsi="Calibri" w:cs="Calibri"/>
          <w:szCs w:val="24"/>
          <w:lang w:eastAsia="de-DE"/>
        </w:rPr>
        <w:t xml:space="preserve">rounds, the probability of re-entering a </w:t>
      </w:r>
      <w:proofErr w:type="spellStart"/>
      <w:r w:rsidRPr="003307E7">
        <w:rPr>
          <w:rFonts w:ascii="Calibri" w:eastAsia="Times New Roman" w:hAnsi="Calibri" w:cs="Calibri"/>
          <w:szCs w:val="24"/>
          <w:lang w:eastAsia="de-DE"/>
        </w:rPr>
        <w:t>sRC</w:t>
      </w:r>
      <w:proofErr w:type="spellEnd"/>
      <w:r w:rsidRPr="003307E7">
        <w:rPr>
          <w:rFonts w:ascii="Calibri" w:eastAsia="Times New Roman" w:hAnsi="Calibri" w:cs="Calibri"/>
          <w:szCs w:val="24"/>
          <w:lang w:eastAsia="de-DE"/>
        </w:rPr>
        <w:t xml:space="preserve"> did not </w:t>
      </w:r>
      <w:r>
        <w:rPr>
          <w:rFonts w:ascii="Calibri" w:eastAsia="Times New Roman" w:hAnsi="Calibri" w:cs="Calibri"/>
          <w:szCs w:val="24"/>
          <w:lang w:eastAsia="de-DE"/>
        </w:rPr>
        <w:t>exceed</w:t>
      </w:r>
      <w:r w:rsidRPr="003307E7">
        <w:rPr>
          <w:rFonts w:ascii="Calibri" w:eastAsia="Times New Roman" w:hAnsi="Calibri" w:cs="Calibri"/>
          <w:szCs w:val="24"/>
          <w:lang w:eastAsia="de-DE"/>
        </w:rPr>
        <w:t xml:space="preserve"> chance (Fig. 5</w:t>
      </w:r>
      <w:r w:rsidR="0071466F">
        <w:rPr>
          <w:rFonts w:ascii="Calibri" w:eastAsia="Times New Roman" w:hAnsi="Calibri" w:cs="Calibri"/>
          <w:szCs w:val="24"/>
          <w:lang w:eastAsia="de-DE"/>
        </w:rPr>
        <w:t>j)</w:t>
      </w:r>
      <w:r w:rsidRPr="003307E7">
        <w:rPr>
          <w:rFonts w:ascii="Calibri" w:eastAsia="Times New Roman" w:hAnsi="Calibri" w:cs="Calibri"/>
          <w:szCs w:val="24"/>
          <w:lang w:eastAsia="de-DE"/>
        </w:rPr>
        <w:t xml:space="preserve">, suggesting that </w:t>
      </w:r>
      <w:proofErr w:type="spellStart"/>
      <w:r w:rsidRPr="003307E7">
        <w:rPr>
          <w:rFonts w:ascii="Calibri" w:eastAsia="Times New Roman" w:hAnsi="Calibri" w:cs="Calibri"/>
          <w:szCs w:val="24"/>
          <w:lang w:eastAsia="de-DE"/>
        </w:rPr>
        <w:t>sRC</w:t>
      </w:r>
      <w:proofErr w:type="spellEnd"/>
      <w:r w:rsidRPr="003307E7">
        <w:rPr>
          <w:rFonts w:ascii="Calibri" w:eastAsia="Times New Roman" w:hAnsi="Calibri" w:cs="Calibri"/>
          <w:szCs w:val="24"/>
          <w:lang w:eastAsia="de-DE"/>
        </w:rPr>
        <w:t xml:space="preserve"> membership is not an intrinsic </w:t>
      </w:r>
      <w:r>
        <w:rPr>
          <w:rFonts w:ascii="Calibri" w:eastAsia="Times New Roman" w:hAnsi="Calibri" w:cs="Calibri"/>
          <w:szCs w:val="24"/>
          <w:lang w:eastAsia="de-DE"/>
        </w:rPr>
        <w:t>individual attribute,</w:t>
      </w:r>
      <w:r w:rsidRPr="003307E7">
        <w:rPr>
          <w:rFonts w:ascii="Calibri" w:eastAsia="Times New Roman" w:hAnsi="Calibri" w:cs="Calibri"/>
          <w:szCs w:val="24"/>
          <w:lang w:eastAsia="de-DE"/>
        </w:rPr>
        <w:t xml:space="preserve"> but instead emerges </w:t>
      </w:r>
      <w:r>
        <w:rPr>
          <w:rFonts w:ascii="Calibri" w:eastAsia="Times New Roman" w:hAnsi="Calibri" w:cs="Calibri"/>
          <w:szCs w:val="24"/>
          <w:lang w:eastAsia="de-DE"/>
        </w:rPr>
        <w:t xml:space="preserve">de novo </w:t>
      </w:r>
      <w:r w:rsidRPr="00461D3B">
        <w:rPr>
          <w:rFonts w:ascii="Calibri" w:eastAsia="Times New Roman" w:hAnsi="Calibri" w:cs="Calibri"/>
          <w:szCs w:val="24"/>
          <w:lang w:eastAsia="de-DE"/>
        </w:rPr>
        <w:t xml:space="preserve">from the specific social </w:t>
      </w:r>
      <w:r>
        <w:rPr>
          <w:rFonts w:ascii="Calibri" w:eastAsia="Times New Roman" w:hAnsi="Calibri" w:cs="Calibri"/>
          <w:szCs w:val="24"/>
          <w:lang w:eastAsia="de-DE"/>
        </w:rPr>
        <w:t>dynamics within</w:t>
      </w:r>
      <w:r w:rsidRPr="00461D3B">
        <w:rPr>
          <w:rFonts w:ascii="Calibri" w:eastAsia="Times New Roman" w:hAnsi="Calibri" w:cs="Calibri"/>
          <w:szCs w:val="24"/>
          <w:lang w:eastAsia="de-DE"/>
        </w:rPr>
        <w:t xml:space="preserve"> each group</w:t>
      </w:r>
      <w:r w:rsidRPr="003307E7">
        <w:rPr>
          <w:rFonts w:ascii="Calibri" w:eastAsia="Times New Roman" w:hAnsi="Calibri" w:cs="Calibri"/>
          <w:szCs w:val="24"/>
          <w:lang w:eastAsia="de-DE"/>
        </w:rPr>
        <w:t>.</w:t>
      </w:r>
      <w:r w:rsidR="002445BD">
        <w:rPr>
          <w:rFonts w:ascii="Calibri" w:eastAsia="Times New Roman" w:hAnsi="Calibri" w:cs="Calibri"/>
          <w:szCs w:val="24"/>
          <w:lang w:eastAsia="de-DE"/>
        </w:rPr>
        <w:t xml:space="preserve"> </w:t>
      </w:r>
      <w:ins w:id="97" w:author="Reinwald,Jonathan" w:date="2025-06-23T09:52:00Z">
        <w:r w:rsidR="00574E23">
          <w:rPr>
            <w:rFonts w:ascii="Calibri" w:eastAsia="Times New Roman" w:hAnsi="Calibri" w:cs="Calibri"/>
            <w:szCs w:val="24"/>
            <w:lang w:eastAsia="de-DE"/>
          </w:rPr>
          <w:t xml:space="preserve">This contrasts with the </w:t>
        </w:r>
      </w:ins>
      <w:del w:id="98" w:author="Reinwald,Jonathan" w:date="2025-06-23T09:53:00Z">
        <w:r w:rsidR="002445BD" w:rsidDel="00574E23">
          <w:rPr>
            <w:rFonts w:ascii="Calibri" w:eastAsia="Times New Roman" w:hAnsi="Calibri" w:cs="Calibri"/>
            <w:szCs w:val="24"/>
            <w:lang w:eastAsia="de-DE"/>
          </w:rPr>
          <w:delText>T</w:delText>
        </w:r>
      </w:del>
      <w:ins w:id="99" w:author="Reinwald,Jonathan" w:date="2025-06-23T15:11:00Z">
        <w:r w:rsidR="00652247">
          <w:rPr>
            <w:rFonts w:ascii="Calibri" w:eastAsia="Times New Roman" w:hAnsi="Calibri" w:cs="Calibri"/>
            <w:szCs w:val="24"/>
            <w:lang w:eastAsia="de-DE"/>
          </w:rPr>
          <w:t>t</w:t>
        </w:r>
      </w:ins>
      <w:r w:rsidR="002445BD">
        <w:rPr>
          <w:rFonts w:ascii="Calibri" w:eastAsia="Times New Roman" w:hAnsi="Calibri" w:cs="Calibri"/>
          <w:szCs w:val="24"/>
          <w:lang w:eastAsia="de-DE"/>
        </w:rPr>
        <w:t>wo other social behaviors, social rank and proactive chasing</w:t>
      </w:r>
      <w:ins w:id="100" w:author="Reinwald,Jonathan" w:date="2025-06-23T09:53:00Z">
        <w:r w:rsidR="00574E23">
          <w:rPr>
            <w:rFonts w:ascii="Calibri" w:eastAsia="Times New Roman" w:hAnsi="Calibri" w:cs="Calibri"/>
            <w:szCs w:val="24"/>
            <w:lang w:eastAsia="de-DE"/>
          </w:rPr>
          <w:t>, that</w:t>
        </w:r>
      </w:ins>
      <w:r w:rsidR="002445BD">
        <w:rPr>
          <w:rFonts w:ascii="Calibri" w:eastAsia="Times New Roman" w:hAnsi="Calibri" w:cs="Calibri"/>
          <w:szCs w:val="24"/>
          <w:lang w:eastAsia="de-DE"/>
        </w:rPr>
        <w:t xml:space="preserve"> become </w:t>
      </w:r>
      <w:del w:id="101" w:author="Reinwald,Jonathan" w:date="2025-06-23T09:53:00Z">
        <w:r w:rsidR="002445BD" w:rsidDel="00574E23">
          <w:rPr>
            <w:rFonts w:ascii="Calibri" w:eastAsia="Times New Roman" w:hAnsi="Calibri" w:cs="Calibri"/>
            <w:szCs w:val="24"/>
            <w:lang w:eastAsia="de-DE"/>
          </w:rPr>
          <w:delText xml:space="preserve">however </w:delText>
        </w:r>
      </w:del>
      <w:r w:rsidR="002445BD">
        <w:rPr>
          <w:rFonts w:ascii="Calibri" w:eastAsia="Times New Roman" w:hAnsi="Calibri" w:cs="Calibri"/>
          <w:szCs w:val="24"/>
          <w:lang w:eastAsia="de-DE"/>
        </w:rPr>
        <w:t xml:space="preserve">internalized in individuals and are largely maintained </w:t>
      </w:r>
      <w:del w:id="102" w:author="Reinwald,Jonathan" w:date="2025-06-23T09:53:00Z">
        <w:r w:rsidR="002445BD" w:rsidDel="00574E23">
          <w:rPr>
            <w:rFonts w:ascii="Calibri" w:eastAsia="Times New Roman" w:hAnsi="Calibri" w:cs="Calibri"/>
            <w:szCs w:val="24"/>
            <w:lang w:eastAsia="de-DE"/>
          </w:rPr>
          <w:delText xml:space="preserve">in </w:delText>
        </w:r>
      </w:del>
      <w:ins w:id="103" w:author="Reinwald,Jonathan" w:date="2025-06-23T09:53:00Z">
        <w:r w:rsidR="00574E23">
          <w:rPr>
            <w:rFonts w:ascii="Calibri" w:eastAsia="Times New Roman" w:hAnsi="Calibri" w:cs="Calibri"/>
            <w:szCs w:val="24"/>
            <w:lang w:eastAsia="de-DE"/>
          </w:rPr>
          <w:t xml:space="preserve">across </w:t>
        </w:r>
      </w:ins>
      <w:r w:rsidR="002445BD">
        <w:rPr>
          <w:rFonts w:ascii="Calibri" w:eastAsia="Times New Roman" w:hAnsi="Calibri" w:cs="Calibri"/>
          <w:szCs w:val="24"/>
          <w:lang w:eastAsia="de-DE"/>
        </w:rPr>
        <w:t>different group configurations (</w:t>
      </w:r>
      <w:proofErr w:type="spellStart"/>
      <w:r w:rsidR="002445BD">
        <w:rPr>
          <w:rFonts w:ascii="Calibri" w:eastAsia="Times New Roman" w:hAnsi="Calibri" w:cs="Calibri"/>
          <w:szCs w:val="24"/>
          <w:lang w:eastAsia="de-DE"/>
        </w:rPr>
        <w:t>Reinwald</w:t>
      </w:r>
      <w:proofErr w:type="spellEnd"/>
      <w:r w:rsidR="002445BD">
        <w:rPr>
          <w:rFonts w:ascii="Calibri" w:eastAsia="Times New Roman" w:hAnsi="Calibri" w:cs="Calibri"/>
          <w:szCs w:val="24"/>
          <w:lang w:eastAsia="de-DE"/>
        </w:rPr>
        <w:t xml:space="preserve"> et al, 2025). </w:t>
      </w:r>
      <w:del w:id="104" w:author="Reinwald,Jonathan" w:date="2025-06-23T09:53:00Z">
        <w:r w:rsidR="002445BD" w:rsidDel="00574E23">
          <w:rPr>
            <w:rFonts w:ascii="Calibri" w:eastAsia="Times New Roman" w:hAnsi="Calibri" w:cs="Calibri"/>
            <w:szCs w:val="24"/>
            <w:lang w:eastAsia="de-DE"/>
          </w:rPr>
          <w:delText>Indeed</w:delText>
        </w:r>
      </w:del>
      <w:ins w:id="105" w:author="Reinwald,Jonathan" w:date="2025-06-23T09:53:00Z">
        <w:r w:rsidR="00574E23">
          <w:rPr>
            <w:rFonts w:ascii="Calibri" w:eastAsia="Times New Roman" w:hAnsi="Calibri" w:cs="Calibri"/>
            <w:szCs w:val="24"/>
            <w:lang w:eastAsia="de-DE"/>
          </w:rPr>
          <w:t>Notably</w:t>
        </w:r>
      </w:ins>
      <w:r w:rsidR="002445BD">
        <w:rPr>
          <w:rFonts w:ascii="Calibri" w:eastAsia="Times New Roman" w:hAnsi="Calibri" w:cs="Calibri"/>
          <w:szCs w:val="24"/>
          <w:lang w:eastAsia="de-DE"/>
        </w:rPr>
        <w:t xml:space="preserve">, </w:t>
      </w:r>
      <w:r w:rsidR="002445BD" w:rsidRPr="00213E0D">
        <w:rPr>
          <w:rFonts w:asciiTheme="majorHAnsi" w:hAnsiTheme="majorHAnsi" w:cstheme="majorHAnsi"/>
          <w:shd w:val="clear" w:color="auto" w:fill="FFFFFF"/>
          <w:lang w:eastAsia="de-DE"/>
        </w:rPr>
        <w:t>OXTR</w:t>
      </w:r>
      <w:r w:rsidR="002445BD" w:rsidRPr="00213E0D">
        <w:rPr>
          <w:rFonts w:asciiTheme="majorHAnsi" w:hAnsiTheme="majorHAnsi" w:cstheme="majorHAnsi"/>
          <w:shd w:val="clear" w:color="auto" w:fill="FFFFFF"/>
          <w:vertAlign w:val="superscript"/>
          <w:lang w:eastAsia="de-DE"/>
        </w:rPr>
        <w:t>ΔAON</w:t>
      </w:r>
      <w:r w:rsidR="002445BD" w:rsidRPr="00213E0D">
        <w:rPr>
          <w:rFonts w:asciiTheme="majorHAnsi" w:hAnsiTheme="majorHAnsi" w:cstheme="majorHAnsi"/>
        </w:rPr>
        <w:t xml:space="preserve"> </w:t>
      </w:r>
      <w:r w:rsidR="002445BD">
        <w:rPr>
          <w:rFonts w:asciiTheme="majorHAnsi" w:hAnsiTheme="majorHAnsi" w:cstheme="majorHAnsi"/>
        </w:rPr>
        <w:t xml:space="preserve">and </w:t>
      </w:r>
      <w:proofErr w:type="spellStart"/>
      <w:r w:rsidR="002445BD">
        <w:rPr>
          <w:rFonts w:asciiTheme="majorHAnsi" w:hAnsiTheme="majorHAnsi" w:cstheme="majorHAnsi"/>
        </w:rPr>
        <w:t>normotypical</w:t>
      </w:r>
      <w:proofErr w:type="spellEnd"/>
      <w:r w:rsidR="002445BD">
        <w:rPr>
          <w:rFonts w:asciiTheme="majorHAnsi" w:hAnsiTheme="majorHAnsi" w:cstheme="majorHAnsi"/>
        </w:rPr>
        <w:t xml:space="preserve"> </w:t>
      </w:r>
      <w:r w:rsidR="002445BD" w:rsidRPr="00213E0D">
        <w:rPr>
          <w:rFonts w:asciiTheme="majorHAnsi" w:hAnsiTheme="majorHAnsi" w:cstheme="majorHAnsi"/>
        </w:rPr>
        <w:t>mice</w:t>
      </w:r>
      <w:r w:rsidR="002445BD">
        <w:rPr>
          <w:rFonts w:asciiTheme="majorHAnsi" w:hAnsiTheme="majorHAnsi" w:cstheme="majorHAnsi"/>
        </w:rPr>
        <w:t xml:space="preserve"> differ</w:t>
      </w:r>
      <w:r w:rsidR="00A85DD2">
        <w:rPr>
          <w:rFonts w:asciiTheme="majorHAnsi" w:hAnsiTheme="majorHAnsi" w:cstheme="majorHAnsi"/>
        </w:rPr>
        <w:t>ed</w:t>
      </w:r>
      <w:r w:rsidR="002445BD">
        <w:rPr>
          <w:rFonts w:asciiTheme="majorHAnsi" w:hAnsiTheme="majorHAnsi" w:cstheme="majorHAnsi"/>
        </w:rPr>
        <w:t xml:space="preserve"> neither </w:t>
      </w:r>
      <w:r w:rsidR="00A85DD2">
        <w:rPr>
          <w:rFonts w:asciiTheme="majorHAnsi" w:hAnsiTheme="majorHAnsi" w:cstheme="majorHAnsi"/>
        </w:rPr>
        <w:t xml:space="preserve">in </w:t>
      </w:r>
      <w:r w:rsidR="002445BD">
        <w:rPr>
          <w:rFonts w:asciiTheme="majorHAnsi" w:hAnsiTheme="majorHAnsi" w:cstheme="majorHAnsi"/>
        </w:rPr>
        <w:t>their mean hierarchy (Fig. 5</w:t>
      </w:r>
      <w:r w:rsidR="0071466F">
        <w:rPr>
          <w:rFonts w:asciiTheme="majorHAnsi" w:hAnsiTheme="majorHAnsi" w:cstheme="majorHAnsi"/>
        </w:rPr>
        <w:t>k</w:t>
      </w:r>
      <w:r w:rsidR="002445BD">
        <w:rPr>
          <w:rFonts w:asciiTheme="majorHAnsi" w:hAnsiTheme="majorHAnsi" w:cstheme="majorHAnsi"/>
        </w:rPr>
        <w:t xml:space="preserve">) nor </w:t>
      </w:r>
      <w:r w:rsidR="00A85DD2">
        <w:rPr>
          <w:rFonts w:asciiTheme="majorHAnsi" w:hAnsiTheme="majorHAnsi" w:cstheme="majorHAnsi"/>
        </w:rPr>
        <w:t xml:space="preserve">in </w:t>
      </w:r>
      <w:r w:rsidR="002445BD">
        <w:rPr>
          <w:rFonts w:asciiTheme="majorHAnsi" w:hAnsiTheme="majorHAnsi" w:cstheme="majorHAnsi"/>
        </w:rPr>
        <w:t xml:space="preserve">their expression of </w:t>
      </w:r>
      <w:del w:id="106" w:author="Reinwald,Jonathan" w:date="2025-06-23T09:53:00Z">
        <w:r w:rsidR="002445BD" w:rsidDel="00574E23">
          <w:rPr>
            <w:rFonts w:asciiTheme="majorHAnsi" w:hAnsiTheme="majorHAnsi" w:cstheme="majorHAnsi"/>
          </w:rPr>
          <w:delText xml:space="preserve">agonistic </w:delText>
        </w:r>
      </w:del>
      <w:ins w:id="107" w:author="Reinwald,Jonathan" w:date="2025-06-23T09:53:00Z">
        <w:r w:rsidR="00574E23">
          <w:rPr>
            <w:rFonts w:asciiTheme="majorHAnsi" w:hAnsiTheme="majorHAnsi" w:cstheme="majorHAnsi"/>
          </w:rPr>
          <w:t xml:space="preserve">chasing </w:t>
        </w:r>
      </w:ins>
      <w:r w:rsidR="002445BD">
        <w:rPr>
          <w:rFonts w:asciiTheme="majorHAnsi" w:hAnsiTheme="majorHAnsi" w:cstheme="majorHAnsi"/>
        </w:rPr>
        <w:t>behavior (Fig. 5</w:t>
      </w:r>
      <w:r w:rsidR="0071466F">
        <w:rPr>
          <w:rFonts w:asciiTheme="majorHAnsi" w:hAnsiTheme="majorHAnsi" w:cstheme="majorHAnsi"/>
        </w:rPr>
        <w:t>l-m</w:t>
      </w:r>
      <w:r w:rsidR="002445BD">
        <w:rPr>
          <w:rFonts w:asciiTheme="majorHAnsi" w:hAnsiTheme="majorHAnsi" w:cstheme="majorHAnsi"/>
        </w:rPr>
        <w:t>).</w:t>
      </w:r>
    </w:p>
    <w:p w14:paraId="0777C16A" w14:textId="73F1456B" w:rsidR="00E13C69" w:rsidRPr="002370F9" w:rsidRDefault="00A2427A" w:rsidP="002370F9">
      <w:pPr>
        <w:jc w:val="both"/>
        <w:rPr>
          <w:rFonts w:asciiTheme="majorHAnsi" w:hAnsiTheme="majorHAnsi" w:cstheme="majorHAnsi"/>
        </w:rPr>
      </w:pPr>
      <w:r w:rsidRPr="002370F9">
        <w:rPr>
          <w:rFonts w:asciiTheme="majorHAnsi" w:hAnsiTheme="majorHAnsi" w:cstheme="majorHAnsi"/>
        </w:rPr>
        <w:t xml:space="preserve">In summary, most groups in the </w:t>
      </w:r>
      <w:proofErr w:type="spellStart"/>
      <w:r w:rsidRPr="002370F9">
        <w:rPr>
          <w:rFonts w:asciiTheme="majorHAnsi" w:hAnsiTheme="majorHAnsi" w:cstheme="majorHAnsi"/>
        </w:rPr>
        <w:t>NoSeMaze</w:t>
      </w:r>
      <w:proofErr w:type="spellEnd"/>
      <w:r w:rsidRPr="002370F9">
        <w:rPr>
          <w:rFonts w:asciiTheme="majorHAnsi" w:hAnsiTheme="majorHAnsi" w:cstheme="majorHAnsi"/>
        </w:rPr>
        <w:t xml:space="preserve"> form stable interconnected social structures that can be described as RCs. We found that mice in the RCs were significantly more active, engaged in more reciprocal interactions, and initiated more chasings than non-members. Owing to the fact that family relationships did not significantly influence rich club formation, and </w:t>
      </w:r>
      <w:r w:rsidRPr="002370F9">
        <w:rPr>
          <w:rFonts w:asciiTheme="majorHAnsi" w:hAnsiTheme="majorHAnsi" w:cstheme="majorHAnsi"/>
          <w:color w:val="FF0000"/>
        </w:rPr>
        <w:t xml:space="preserve">that most mice that entered the club did not integrate it again </w:t>
      </w:r>
      <w:r w:rsidR="002370F9">
        <w:rPr>
          <w:rFonts w:asciiTheme="majorHAnsi" w:hAnsiTheme="majorHAnsi" w:cstheme="majorHAnsi"/>
          <w:color w:val="FF0000"/>
        </w:rPr>
        <w:t>with new peers</w:t>
      </w:r>
      <w:r w:rsidRPr="002370F9">
        <w:rPr>
          <w:rFonts w:asciiTheme="majorHAnsi" w:hAnsiTheme="majorHAnsi" w:cstheme="majorHAnsi"/>
        </w:rPr>
        <w:t xml:space="preserve">, we conclude that </w:t>
      </w:r>
      <w:proofErr w:type="spellStart"/>
      <w:r w:rsidR="00FC2AAC">
        <w:rPr>
          <w:rFonts w:asciiTheme="majorHAnsi" w:hAnsiTheme="majorHAnsi" w:cstheme="majorHAnsi"/>
        </w:rPr>
        <w:t>sRC</w:t>
      </w:r>
      <w:proofErr w:type="spellEnd"/>
      <w:r w:rsidRPr="002370F9">
        <w:rPr>
          <w:rFonts w:asciiTheme="majorHAnsi" w:hAnsiTheme="majorHAnsi" w:cstheme="majorHAnsi"/>
        </w:rPr>
        <w:t xml:space="preserve"> formation is an emergent property reflecting the dynamic nature of the social interaction within each group.</w:t>
      </w:r>
    </w:p>
    <w:p w14:paraId="3E5A0C40" w14:textId="77777777" w:rsidR="0071466F" w:rsidRDefault="0071466F" w:rsidP="0071466F">
      <w:pPr>
        <w:jc w:val="both"/>
        <w:rPr>
          <w:rFonts w:ascii="Calibri" w:eastAsia="Times New Roman" w:hAnsi="Calibri" w:cs="Calibri"/>
          <w:b/>
          <w:szCs w:val="24"/>
          <w:lang w:eastAsia="de-DE"/>
        </w:rPr>
      </w:pPr>
      <w:r w:rsidRPr="003307E7">
        <w:rPr>
          <w:rFonts w:ascii="Calibri" w:eastAsia="Times New Roman" w:hAnsi="Calibri" w:cs="Calibri"/>
          <w:b/>
          <w:szCs w:val="24"/>
          <w:lang w:eastAsia="de-DE"/>
        </w:rPr>
        <w:t>OXTR</w:t>
      </w:r>
      <w:r w:rsidRPr="003307E7">
        <w:rPr>
          <w:rFonts w:ascii="Calibri" w:eastAsia="Times New Roman" w:hAnsi="Calibri" w:cs="Calibri"/>
          <w:b/>
          <w:szCs w:val="24"/>
          <w:vertAlign w:val="superscript"/>
          <w:lang w:eastAsia="de-DE"/>
        </w:rPr>
        <w:t>ΔAON</w:t>
      </w:r>
      <w:r w:rsidRPr="003307E7">
        <w:rPr>
          <w:rFonts w:ascii="Calibri" w:eastAsia="Times New Roman" w:hAnsi="Calibri" w:cs="Calibri"/>
          <w:b/>
          <w:szCs w:val="24"/>
          <w:lang w:eastAsia="de-DE"/>
        </w:rPr>
        <w:t xml:space="preserve"> mice </w:t>
      </w:r>
      <w:r>
        <w:rPr>
          <w:rFonts w:ascii="Calibri" w:eastAsia="Times New Roman" w:hAnsi="Calibri" w:cs="Calibri"/>
          <w:b/>
          <w:szCs w:val="24"/>
          <w:lang w:eastAsia="de-DE"/>
        </w:rPr>
        <w:t>fail to integrate into</w:t>
      </w:r>
      <w:r w:rsidRPr="003307E7">
        <w:rPr>
          <w:rFonts w:ascii="Calibri" w:eastAsia="Times New Roman" w:hAnsi="Calibri" w:cs="Calibri"/>
          <w:b/>
          <w:szCs w:val="24"/>
          <w:lang w:eastAsia="de-DE"/>
        </w:rPr>
        <w:t xml:space="preserve"> stable rich clubs</w:t>
      </w:r>
    </w:p>
    <w:p w14:paraId="552D5050" w14:textId="5D265A0D" w:rsidR="00A2427A" w:rsidRPr="003E3D4D" w:rsidRDefault="00A2427A" w:rsidP="00A2427A">
      <w:pPr>
        <w:jc w:val="both"/>
        <w:rPr>
          <w:rFonts w:asciiTheme="majorHAnsi" w:hAnsiTheme="majorHAnsi" w:cstheme="majorHAnsi"/>
        </w:rPr>
      </w:pPr>
      <w:r w:rsidRPr="003E3D4D">
        <w:rPr>
          <w:rFonts w:asciiTheme="majorHAnsi" w:hAnsiTheme="majorHAnsi" w:cstheme="majorHAnsi"/>
        </w:rPr>
        <w:t>Since the formation of rich clubs in colonies appears to be a consequence of higher-order social interactions, a crucial question is whether</w:t>
      </w:r>
      <w:r w:rsidRPr="003E3D4D">
        <w:rPr>
          <w:rFonts w:asciiTheme="majorHAnsi" w:hAnsiTheme="majorHAnsi" w:cstheme="majorHAnsi"/>
          <w:lang w:eastAsia="de-DE"/>
        </w:rPr>
        <w:t xml:space="preserve"> </w:t>
      </w:r>
      <w:r w:rsidRPr="003E3D4D">
        <w:rPr>
          <w:rFonts w:asciiTheme="majorHAnsi" w:hAnsiTheme="majorHAnsi" w:cstheme="majorHAnsi"/>
        </w:rPr>
        <w:t>OXTR</w:t>
      </w:r>
      <w:r w:rsidRPr="003E3D4D">
        <w:rPr>
          <w:rFonts w:asciiTheme="majorHAnsi" w:hAnsiTheme="majorHAnsi" w:cstheme="majorHAnsi"/>
          <w:vertAlign w:val="superscript"/>
        </w:rPr>
        <w:t>ΔAON</w:t>
      </w:r>
      <w:r w:rsidRPr="003E3D4D">
        <w:rPr>
          <w:rFonts w:asciiTheme="majorHAnsi" w:hAnsiTheme="majorHAnsi" w:cstheme="majorHAnsi"/>
        </w:rPr>
        <w:t xml:space="preserve"> mice enter them or not.  OXTR</w:t>
      </w:r>
      <w:r w:rsidRPr="003E3D4D">
        <w:rPr>
          <w:rFonts w:asciiTheme="majorHAnsi" w:hAnsiTheme="majorHAnsi" w:cstheme="majorHAnsi"/>
          <w:vertAlign w:val="superscript"/>
        </w:rPr>
        <w:t>ΔAON</w:t>
      </w:r>
      <w:r w:rsidRPr="003E3D4D">
        <w:rPr>
          <w:rFonts w:asciiTheme="majorHAnsi" w:hAnsiTheme="majorHAnsi" w:cstheme="majorHAnsi"/>
        </w:rPr>
        <w:t xml:space="preserve"> mice have been shown to suffer from social </w:t>
      </w:r>
      <w:r w:rsidR="002370F9" w:rsidRPr="003E3D4D">
        <w:rPr>
          <w:rFonts w:asciiTheme="majorHAnsi" w:hAnsiTheme="majorHAnsi" w:cstheme="majorHAnsi"/>
        </w:rPr>
        <w:t xml:space="preserve">cognition </w:t>
      </w:r>
      <w:r w:rsidRPr="003E3D4D">
        <w:rPr>
          <w:rFonts w:asciiTheme="majorHAnsi" w:hAnsiTheme="majorHAnsi" w:cstheme="majorHAnsi"/>
        </w:rPr>
        <w:t>deficit</w:t>
      </w:r>
      <w:r w:rsidR="002370F9" w:rsidRPr="003E3D4D">
        <w:rPr>
          <w:rFonts w:asciiTheme="majorHAnsi" w:hAnsiTheme="majorHAnsi" w:cstheme="majorHAnsi"/>
        </w:rPr>
        <w:t>s</w:t>
      </w:r>
      <w:ins w:id="108" w:author="Reinwald,Jonathan" w:date="2025-06-23T09:59:00Z">
        <w:r w:rsidR="00574E23">
          <w:rPr>
            <w:rFonts w:asciiTheme="majorHAnsi" w:hAnsiTheme="majorHAnsi" w:cstheme="majorHAnsi"/>
          </w:rPr>
          <w:t xml:space="preserve"> (CITE)</w:t>
        </w:r>
      </w:ins>
      <w:r w:rsidR="002370F9" w:rsidRPr="003E3D4D">
        <w:rPr>
          <w:rFonts w:asciiTheme="majorHAnsi" w:hAnsiTheme="majorHAnsi" w:cstheme="majorHAnsi"/>
        </w:rPr>
        <w:t>.</w:t>
      </w:r>
      <w:r w:rsidRPr="003E3D4D">
        <w:rPr>
          <w:rFonts w:asciiTheme="majorHAnsi" w:hAnsiTheme="majorHAnsi" w:cstheme="majorHAnsi"/>
          <w:b/>
          <w:color w:val="FF0000"/>
        </w:rPr>
        <w:t xml:space="preserve"> </w:t>
      </w:r>
      <w:r w:rsidRPr="003E3D4D">
        <w:rPr>
          <w:rFonts w:asciiTheme="majorHAnsi" w:hAnsiTheme="majorHAnsi" w:cstheme="majorHAnsi"/>
        </w:rPr>
        <w:t>While these deficiencies did not lead to significant differences in the way mice partake in dyadic interactions (cf. Fig. 1</w:t>
      </w:r>
      <w:r w:rsidR="002370F9" w:rsidRPr="003E3D4D">
        <w:rPr>
          <w:rFonts w:asciiTheme="majorHAnsi" w:hAnsiTheme="majorHAnsi" w:cstheme="majorHAnsi"/>
        </w:rPr>
        <w:t xml:space="preserve"> and </w:t>
      </w:r>
      <w:r w:rsidR="00FC2AAC">
        <w:rPr>
          <w:rFonts w:asciiTheme="majorHAnsi" w:hAnsiTheme="majorHAnsi" w:cstheme="majorHAnsi"/>
        </w:rPr>
        <w:t>5h-i</w:t>
      </w:r>
      <w:r w:rsidRPr="003E3D4D">
        <w:rPr>
          <w:rFonts w:asciiTheme="majorHAnsi" w:hAnsiTheme="majorHAnsi" w:cstheme="majorHAnsi"/>
        </w:rPr>
        <w:t>), it is very well possible that OXTR</w:t>
      </w:r>
      <w:r w:rsidRPr="003E3D4D">
        <w:rPr>
          <w:rFonts w:asciiTheme="majorHAnsi" w:hAnsiTheme="majorHAnsi" w:cstheme="majorHAnsi"/>
          <w:vertAlign w:val="superscript"/>
        </w:rPr>
        <w:t>ΔAON</w:t>
      </w:r>
      <w:r w:rsidRPr="003E3D4D">
        <w:rPr>
          <w:rFonts w:asciiTheme="majorHAnsi" w:hAnsiTheme="majorHAnsi" w:cstheme="majorHAnsi"/>
        </w:rPr>
        <w:t xml:space="preserve"> mice lack the capacity to engage in complex </w:t>
      </w:r>
      <w:r w:rsidR="002370F9" w:rsidRPr="003E3D4D">
        <w:rPr>
          <w:rFonts w:asciiTheme="majorHAnsi" w:hAnsiTheme="majorHAnsi" w:cstheme="majorHAnsi"/>
        </w:rPr>
        <w:t xml:space="preserve">stable </w:t>
      </w:r>
      <w:r w:rsidRPr="003E3D4D">
        <w:rPr>
          <w:rFonts w:asciiTheme="majorHAnsi" w:hAnsiTheme="majorHAnsi" w:cstheme="majorHAnsi"/>
        </w:rPr>
        <w:t xml:space="preserve">social </w:t>
      </w:r>
      <w:r w:rsidR="002370F9" w:rsidRPr="003E3D4D">
        <w:rPr>
          <w:rFonts w:asciiTheme="majorHAnsi" w:hAnsiTheme="majorHAnsi" w:cstheme="majorHAnsi"/>
        </w:rPr>
        <w:t>relationship</w:t>
      </w:r>
      <w:r w:rsidRPr="003E3D4D">
        <w:rPr>
          <w:rFonts w:asciiTheme="majorHAnsi" w:hAnsiTheme="majorHAnsi" w:cstheme="majorHAnsi"/>
        </w:rPr>
        <w:t>s.</w:t>
      </w:r>
      <w:r w:rsidR="002370F9" w:rsidRPr="003E3D4D">
        <w:rPr>
          <w:rFonts w:asciiTheme="majorHAnsi" w:hAnsiTheme="majorHAnsi" w:cstheme="majorHAnsi"/>
        </w:rPr>
        <w:t xml:space="preserve"> </w:t>
      </w:r>
      <w:r w:rsidRPr="003E3D4D">
        <w:rPr>
          <w:rFonts w:asciiTheme="majorHAnsi" w:hAnsiTheme="majorHAnsi" w:cstheme="majorHAnsi"/>
        </w:rPr>
        <w:t xml:space="preserve">To answer this question, we compared the number of </w:t>
      </w:r>
      <w:r w:rsidRPr="0071466F">
        <w:rPr>
          <w:rFonts w:asciiTheme="majorHAnsi" w:hAnsiTheme="majorHAnsi" w:cstheme="majorHAnsi"/>
        </w:rPr>
        <w:t>OXTR</w:t>
      </w:r>
      <w:r w:rsidRPr="0071466F">
        <w:rPr>
          <w:rFonts w:asciiTheme="majorHAnsi" w:hAnsiTheme="majorHAnsi" w:cstheme="majorHAnsi"/>
          <w:vertAlign w:val="superscript"/>
        </w:rPr>
        <w:t>ΔAON</w:t>
      </w:r>
      <w:r w:rsidRPr="0071466F">
        <w:rPr>
          <w:rFonts w:asciiTheme="majorHAnsi" w:hAnsiTheme="majorHAnsi" w:cstheme="majorHAnsi"/>
        </w:rPr>
        <w:t xml:space="preserve"> mice that were able to enter the rich club to the one that would be expected by random chance using a bootstrap approach. The results (</w:t>
      </w:r>
      <w:r w:rsidRPr="0071466F">
        <w:rPr>
          <w:rFonts w:asciiTheme="majorHAnsi" w:hAnsiTheme="majorHAnsi" w:cstheme="majorHAnsi"/>
          <w:shd w:val="clear" w:color="auto" w:fill="FFFF00"/>
        </w:rPr>
        <w:t xml:space="preserve">Fig. </w:t>
      </w:r>
      <w:r w:rsidR="002370F9" w:rsidRPr="0071466F">
        <w:rPr>
          <w:rFonts w:asciiTheme="majorHAnsi" w:hAnsiTheme="majorHAnsi" w:cstheme="majorHAnsi"/>
          <w:shd w:val="clear" w:color="auto" w:fill="FFFF00"/>
        </w:rPr>
        <w:t>5</w:t>
      </w:r>
      <w:r w:rsidR="0071466F">
        <w:rPr>
          <w:rFonts w:asciiTheme="majorHAnsi" w:hAnsiTheme="majorHAnsi" w:cstheme="majorHAnsi"/>
          <w:shd w:val="clear" w:color="auto" w:fill="FFFF00"/>
        </w:rPr>
        <w:t>n</w:t>
      </w:r>
      <w:r w:rsidRPr="0071466F">
        <w:rPr>
          <w:rFonts w:asciiTheme="majorHAnsi" w:hAnsiTheme="majorHAnsi" w:cstheme="majorHAnsi"/>
          <w:shd w:val="clear" w:color="auto" w:fill="FFFF00"/>
        </w:rPr>
        <w:t>)</w:t>
      </w:r>
      <w:r w:rsidRPr="0071466F">
        <w:rPr>
          <w:rFonts w:asciiTheme="majorHAnsi" w:hAnsiTheme="majorHAnsi" w:cstheme="majorHAnsi"/>
        </w:rPr>
        <w:t xml:space="preserve"> show that OXTR</w:t>
      </w:r>
      <w:r w:rsidRPr="0071466F">
        <w:rPr>
          <w:rFonts w:asciiTheme="majorHAnsi" w:hAnsiTheme="majorHAnsi" w:cstheme="majorHAnsi"/>
          <w:vertAlign w:val="superscript"/>
        </w:rPr>
        <w:t>ΔAON</w:t>
      </w:r>
      <w:r w:rsidRPr="0071466F">
        <w:rPr>
          <w:rFonts w:asciiTheme="majorHAnsi" w:hAnsiTheme="majorHAnsi" w:cstheme="majorHAnsi"/>
        </w:rPr>
        <w:t xml:space="preserve"> mice are signif</w:t>
      </w:r>
      <w:r w:rsidR="002370F9" w:rsidRPr="0071466F">
        <w:rPr>
          <w:rFonts w:asciiTheme="majorHAnsi" w:hAnsiTheme="majorHAnsi" w:cstheme="majorHAnsi"/>
        </w:rPr>
        <w:t>i</w:t>
      </w:r>
      <w:r w:rsidRPr="0071466F">
        <w:rPr>
          <w:rFonts w:asciiTheme="majorHAnsi" w:hAnsiTheme="majorHAnsi" w:cstheme="majorHAnsi"/>
        </w:rPr>
        <w:t>cantly</w:t>
      </w:r>
      <w:r w:rsidRPr="003E3D4D">
        <w:rPr>
          <w:rFonts w:asciiTheme="majorHAnsi" w:hAnsiTheme="majorHAnsi" w:cstheme="majorHAnsi"/>
        </w:rPr>
        <w:t xml:space="preserve"> less likely to enter the </w:t>
      </w:r>
      <w:proofErr w:type="spellStart"/>
      <w:r w:rsidR="002370F9" w:rsidRPr="003E3D4D">
        <w:rPr>
          <w:rFonts w:asciiTheme="majorHAnsi" w:hAnsiTheme="majorHAnsi" w:cstheme="majorHAnsi"/>
        </w:rPr>
        <w:t>s</w:t>
      </w:r>
      <w:r w:rsidRPr="003E3D4D">
        <w:rPr>
          <w:rFonts w:asciiTheme="majorHAnsi" w:hAnsiTheme="majorHAnsi" w:cstheme="majorHAnsi"/>
        </w:rPr>
        <w:t>RC</w:t>
      </w:r>
      <w:proofErr w:type="spellEnd"/>
      <w:r w:rsidRPr="003E3D4D">
        <w:rPr>
          <w:rFonts w:asciiTheme="majorHAnsi" w:hAnsiTheme="majorHAnsi" w:cstheme="majorHAnsi"/>
        </w:rPr>
        <w:t xml:space="preserve"> than control </w:t>
      </w:r>
      <w:r w:rsidRPr="003E3D4D">
        <w:rPr>
          <w:rFonts w:asciiTheme="majorHAnsi" w:hAnsiTheme="majorHAnsi" w:cstheme="majorHAnsi"/>
        </w:rPr>
        <w:lastRenderedPageBreak/>
        <w:t xml:space="preserve">mice. </w:t>
      </w:r>
      <w:r w:rsidR="002370F9" w:rsidRPr="003E3D4D">
        <w:rPr>
          <w:rFonts w:asciiTheme="majorHAnsi" w:hAnsiTheme="majorHAnsi" w:cstheme="majorHAnsi"/>
        </w:rPr>
        <w:t xml:space="preserve">In summary, </w:t>
      </w:r>
      <w:r w:rsidRPr="003E3D4D">
        <w:rPr>
          <w:rFonts w:asciiTheme="majorHAnsi" w:hAnsiTheme="majorHAnsi" w:cstheme="majorHAnsi"/>
        </w:rPr>
        <w:t>OXT</w:t>
      </w:r>
      <w:r w:rsidR="002370F9" w:rsidRPr="003E3D4D">
        <w:rPr>
          <w:rFonts w:asciiTheme="majorHAnsi" w:hAnsiTheme="majorHAnsi" w:cstheme="majorHAnsi"/>
        </w:rPr>
        <w:t xml:space="preserve"> </w:t>
      </w:r>
      <w:r w:rsidRPr="003E3D4D">
        <w:rPr>
          <w:rFonts w:asciiTheme="majorHAnsi" w:hAnsiTheme="majorHAnsi" w:cstheme="majorHAnsi"/>
        </w:rPr>
        <w:t xml:space="preserve">signaling in the AON plays a crucial role in the formation of </w:t>
      </w:r>
      <w:r w:rsidR="002370F9" w:rsidRPr="003E3D4D">
        <w:rPr>
          <w:rFonts w:asciiTheme="majorHAnsi" w:hAnsiTheme="majorHAnsi" w:cstheme="majorHAnsi"/>
        </w:rPr>
        <w:t>social cliques that form de novo among mice in larger groups</w:t>
      </w:r>
      <w:r w:rsidR="0071466F">
        <w:rPr>
          <w:rFonts w:asciiTheme="majorHAnsi" w:hAnsiTheme="majorHAnsi" w:cstheme="majorHAnsi"/>
        </w:rPr>
        <w:t xml:space="preserve"> (</w:t>
      </w:r>
      <w:r w:rsidR="0071466F">
        <w:rPr>
          <w:rFonts w:asciiTheme="majorHAnsi" w:hAnsiTheme="majorHAnsi" w:cstheme="majorHAnsi"/>
          <w:shd w:val="clear" w:color="auto" w:fill="FFFF00"/>
        </w:rPr>
        <w:t xml:space="preserve">cf. </w:t>
      </w:r>
      <w:proofErr w:type="spellStart"/>
      <w:r w:rsidR="0071466F">
        <w:rPr>
          <w:rFonts w:asciiTheme="majorHAnsi" w:hAnsiTheme="majorHAnsi" w:cstheme="majorHAnsi"/>
          <w:shd w:val="clear" w:color="auto" w:fill="FFFF00"/>
        </w:rPr>
        <w:t>Fgi</w:t>
      </w:r>
      <w:proofErr w:type="spellEnd"/>
      <w:r w:rsidR="0071466F">
        <w:rPr>
          <w:rFonts w:asciiTheme="majorHAnsi" w:hAnsiTheme="majorHAnsi" w:cstheme="majorHAnsi"/>
          <w:shd w:val="clear" w:color="auto" w:fill="FFFF00"/>
        </w:rPr>
        <w:t>. 5i)</w:t>
      </w:r>
      <w:r w:rsidRPr="003E3D4D">
        <w:rPr>
          <w:rFonts w:asciiTheme="majorHAnsi" w:hAnsiTheme="majorHAnsi" w:cstheme="majorHAnsi"/>
        </w:rPr>
        <w:t>.</w:t>
      </w:r>
    </w:p>
    <w:p w14:paraId="7EA4B4CB" w14:textId="412B024C" w:rsidR="00A2427A" w:rsidRPr="00655DF3" w:rsidRDefault="00A2427A" w:rsidP="00A2427A">
      <w:pPr>
        <w:jc w:val="both"/>
      </w:pPr>
      <w:commentRangeStart w:id="109"/>
      <w:commentRangeStart w:id="110"/>
      <w:commentRangeStart w:id="111"/>
      <w:commentRangeStart w:id="112"/>
      <w:r>
        <w:rPr>
          <w:noProof/>
          <w:lang w:val="de-DE" w:eastAsia="de-DE"/>
        </w:rPr>
        <w:drawing>
          <wp:inline distT="0" distB="0" distL="0" distR="0" wp14:anchorId="2A03EC96" wp14:editId="0DE74846">
            <wp:extent cx="5404146" cy="5185443"/>
            <wp:effectExtent l="0" t="0" r="635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3"/>
                    <a:stretch>
                      <a:fillRect/>
                    </a:stretch>
                  </pic:blipFill>
                  <pic:spPr>
                    <a:xfrm>
                      <a:off x="0" y="0"/>
                      <a:ext cx="5404146" cy="5185443"/>
                    </a:xfrm>
                    <a:prstGeom prst="rect">
                      <a:avLst/>
                    </a:prstGeom>
                  </pic:spPr>
                </pic:pic>
              </a:graphicData>
            </a:graphic>
          </wp:inline>
        </w:drawing>
      </w:r>
      <w:commentRangeEnd w:id="109"/>
      <w:commentRangeEnd w:id="110"/>
      <w:commentRangeEnd w:id="111"/>
      <w:commentRangeEnd w:id="112"/>
      <w:r w:rsidR="00343CE1">
        <w:rPr>
          <w:rStyle w:val="CommentReference"/>
        </w:rPr>
        <w:commentReference w:id="112"/>
      </w:r>
      <w:bookmarkStart w:id="113" w:name="_GoBack"/>
      <w:bookmarkEnd w:id="113"/>
      <w:r w:rsidR="00343CE1">
        <w:rPr>
          <w:rStyle w:val="CommentReference"/>
        </w:rPr>
        <w:commentReference w:id="111"/>
      </w:r>
      <w:r w:rsidR="00343CE1">
        <w:rPr>
          <w:rStyle w:val="CommentReference"/>
        </w:rPr>
        <w:commentReference w:id="110"/>
      </w:r>
      <w:r w:rsidR="008417FD">
        <w:rPr>
          <w:rStyle w:val="CommentReference"/>
        </w:rPr>
        <w:commentReference w:id="109"/>
      </w:r>
    </w:p>
    <w:p w14:paraId="10701AC6" w14:textId="2FF288A4" w:rsidR="00A2427A" w:rsidRDefault="00616BDF" w:rsidP="00A2427A">
      <w:r>
        <w:t>Fig. 5</w:t>
      </w:r>
    </w:p>
    <w:p w14:paraId="5C61B9BB" w14:textId="30A453B0" w:rsidR="00422044" w:rsidRDefault="00422044" w:rsidP="00A2427A"/>
    <w:p w14:paraId="37C27FC5" w14:textId="77777777" w:rsidR="006264D9" w:rsidRPr="003307E7" w:rsidRDefault="006264D9" w:rsidP="006264D9">
      <w:pPr>
        <w:jc w:val="both"/>
        <w:rPr>
          <w:rFonts w:ascii="Calibri" w:eastAsia="Times New Roman" w:hAnsi="Calibri" w:cs="Calibri"/>
          <w:b/>
          <w:szCs w:val="24"/>
          <w:lang w:eastAsia="de-DE"/>
        </w:rPr>
      </w:pPr>
      <w:r w:rsidRPr="003307E7">
        <w:rPr>
          <w:rFonts w:ascii="Calibri" w:eastAsia="Times New Roman" w:hAnsi="Calibri" w:cs="Calibri"/>
          <w:b/>
          <w:szCs w:val="24"/>
          <w:lang w:eastAsia="de-DE"/>
        </w:rPr>
        <w:t>Unstable network dynamics in OXTR</w:t>
      </w:r>
      <w:r w:rsidRPr="003307E7">
        <w:rPr>
          <w:rFonts w:ascii="Calibri" w:eastAsia="Times New Roman" w:hAnsi="Calibri" w:cs="Calibri"/>
          <w:b/>
          <w:szCs w:val="24"/>
          <w:vertAlign w:val="superscript"/>
          <w:lang w:eastAsia="de-DE"/>
        </w:rPr>
        <w:t>ΔAON</w:t>
      </w:r>
      <w:r w:rsidRPr="003307E7">
        <w:rPr>
          <w:rFonts w:ascii="Calibri" w:eastAsia="Times New Roman" w:hAnsi="Calibri" w:cs="Calibri"/>
          <w:b/>
          <w:szCs w:val="24"/>
          <w:lang w:eastAsia="de-DE"/>
        </w:rPr>
        <w:t xml:space="preserve"> mice hinder social integration</w:t>
      </w:r>
    </w:p>
    <w:p w14:paraId="3BAC85A1" w14:textId="4F6A44F9" w:rsidR="006264D9" w:rsidRDefault="006264D9" w:rsidP="006264D9">
      <w:pPr>
        <w:jc w:val="both"/>
        <w:rPr>
          <w:rFonts w:ascii="Calibri" w:eastAsia="Times New Roman" w:hAnsi="Calibri" w:cs="Calibri"/>
          <w:szCs w:val="24"/>
          <w:lang w:eastAsia="de-DE"/>
        </w:rPr>
      </w:pPr>
      <w:r w:rsidRPr="00854820">
        <w:rPr>
          <w:rFonts w:ascii="Calibri" w:eastAsia="Times New Roman" w:hAnsi="Calibri" w:cs="Calibri"/>
          <w:szCs w:val="24"/>
          <w:lang w:eastAsia="de-DE"/>
        </w:rPr>
        <w:t>Although OXTR</w:t>
      </w:r>
      <w:r w:rsidRPr="003307E7">
        <w:rPr>
          <w:rFonts w:ascii="Calibri" w:eastAsia="Times New Roman" w:hAnsi="Calibri" w:cs="Calibri"/>
          <w:szCs w:val="24"/>
          <w:vertAlign w:val="superscript"/>
          <w:lang w:eastAsia="de-DE"/>
        </w:rPr>
        <w:t>ΔAON</w:t>
      </w:r>
      <w:r w:rsidRPr="00854820">
        <w:rPr>
          <w:rFonts w:ascii="Calibri" w:eastAsia="Times New Roman" w:hAnsi="Calibri" w:cs="Calibri"/>
          <w:szCs w:val="24"/>
          <w:lang w:eastAsia="de-DE"/>
        </w:rPr>
        <w:t xml:space="preserve"> and control mice showed no differences in aver</w:t>
      </w:r>
      <w:r>
        <w:rPr>
          <w:rFonts w:ascii="Calibri" w:eastAsia="Times New Roman" w:hAnsi="Calibri" w:cs="Calibri"/>
          <w:szCs w:val="24"/>
          <w:lang w:eastAsia="de-DE"/>
        </w:rPr>
        <w:t xml:space="preserve">age measures of </w:t>
      </w:r>
      <w:r w:rsidRPr="00854820">
        <w:rPr>
          <w:rFonts w:ascii="Calibri" w:eastAsia="Times New Roman" w:hAnsi="Calibri" w:cs="Calibri"/>
          <w:szCs w:val="24"/>
          <w:lang w:eastAsia="de-DE"/>
        </w:rPr>
        <w:t>interaction time, approach frequency or social rank</w:t>
      </w:r>
      <w:r>
        <w:rPr>
          <w:rFonts w:ascii="Calibri" w:eastAsia="Times New Roman" w:hAnsi="Calibri" w:cs="Calibri"/>
          <w:szCs w:val="24"/>
          <w:lang w:eastAsia="de-DE"/>
        </w:rPr>
        <w:t xml:space="preserve">, </w:t>
      </w:r>
      <w:r w:rsidRPr="00854820">
        <w:rPr>
          <w:rFonts w:ascii="Calibri" w:eastAsia="Times New Roman" w:hAnsi="Calibri" w:cs="Calibri"/>
          <w:szCs w:val="24"/>
          <w:lang w:eastAsia="de-DE"/>
        </w:rPr>
        <w:t>OXTR</w:t>
      </w:r>
      <w:r w:rsidRPr="001D6749">
        <w:rPr>
          <w:rFonts w:ascii="Calibri" w:eastAsia="Times New Roman" w:hAnsi="Calibri" w:cs="Calibri"/>
          <w:szCs w:val="24"/>
          <w:vertAlign w:val="superscript"/>
          <w:lang w:eastAsia="de-DE"/>
        </w:rPr>
        <w:t>ΔAON</w:t>
      </w:r>
      <w:r w:rsidRPr="00854820">
        <w:rPr>
          <w:rFonts w:ascii="Calibri" w:eastAsia="Times New Roman" w:hAnsi="Calibri" w:cs="Calibri"/>
          <w:szCs w:val="24"/>
          <w:lang w:eastAsia="de-DE"/>
        </w:rPr>
        <w:t xml:space="preserve"> </w:t>
      </w:r>
      <w:r>
        <w:rPr>
          <w:rFonts w:ascii="Calibri" w:eastAsia="Times New Roman" w:hAnsi="Calibri" w:cs="Calibri"/>
          <w:szCs w:val="24"/>
          <w:lang w:eastAsia="de-DE"/>
        </w:rPr>
        <w:t xml:space="preserve">mice failed to </w:t>
      </w:r>
      <w:r w:rsidRPr="00854820">
        <w:rPr>
          <w:rFonts w:ascii="Calibri" w:eastAsia="Times New Roman" w:hAnsi="Calibri" w:cs="Calibri"/>
          <w:szCs w:val="24"/>
          <w:lang w:eastAsia="de-DE"/>
        </w:rPr>
        <w:t xml:space="preserve">enter </w:t>
      </w:r>
      <w:proofErr w:type="spellStart"/>
      <w:r>
        <w:rPr>
          <w:rFonts w:ascii="Calibri" w:eastAsia="Times New Roman" w:hAnsi="Calibri" w:cs="Calibri"/>
          <w:szCs w:val="24"/>
          <w:lang w:eastAsia="de-DE"/>
        </w:rPr>
        <w:t>sRCs</w:t>
      </w:r>
      <w:proofErr w:type="spellEnd"/>
      <w:r w:rsidRPr="00854820">
        <w:rPr>
          <w:rFonts w:ascii="Calibri" w:eastAsia="Times New Roman" w:hAnsi="Calibri" w:cs="Calibri"/>
          <w:szCs w:val="24"/>
          <w:lang w:eastAsia="de-DE"/>
        </w:rPr>
        <w:t xml:space="preserve">. To </w:t>
      </w:r>
      <w:r w:rsidR="00404765">
        <w:rPr>
          <w:rFonts w:ascii="Calibri" w:eastAsia="Times New Roman" w:hAnsi="Calibri" w:cs="Calibri"/>
          <w:szCs w:val="24"/>
          <w:lang w:eastAsia="de-DE"/>
        </w:rPr>
        <w:t xml:space="preserve">better understand the deficits emerging from this </w:t>
      </w:r>
      <w:r w:rsidR="00404765" w:rsidRPr="00404765">
        <w:rPr>
          <w:rFonts w:ascii="Calibri" w:eastAsia="Times New Roman" w:hAnsi="Calibri" w:cs="Calibri"/>
          <w:szCs w:val="24"/>
          <w:highlight w:val="yellow"/>
          <w:lang w:eastAsia="de-DE"/>
        </w:rPr>
        <w:t>brain genotype</w:t>
      </w:r>
      <w:r w:rsidRPr="00854820">
        <w:rPr>
          <w:rFonts w:ascii="Calibri" w:eastAsia="Times New Roman" w:hAnsi="Calibri" w:cs="Calibri"/>
          <w:szCs w:val="24"/>
          <w:lang w:eastAsia="de-DE"/>
        </w:rPr>
        <w:t xml:space="preserve">, we analyzed how their social </w:t>
      </w:r>
      <w:r>
        <w:rPr>
          <w:rFonts w:ascii="Calibri" w:eastAsia="Times New Roman" w:hAnsi="Calibri" w:cs="Calibri"/>
          <w:szCs w:val="24"/>
          <w:lang w:eastAsia="de-DE"/>
        </w:rPr>
        <w:t xml:space="preserve">network </w:t>
      </w:r>
      <w:r w:rsidRPr="00854820">
        <w:rPr>
          <w:rFonts w:ascii="Calibri" w:eastAsia="Times New Roman" w:hAnsi="Calibri" w:cs="Calibri"/>
          <w:szCs w:val="24"/>
          <w:lang w:eastAsia="de-DE"/>
        </w:rPr>
        <w:t>connections behave as a function of time</w:t>
      </w:r>
      <w:r w:rsidR="00404765">
        <w:rPr>
          <w:rFonts w:ascii="Calibri" w:eastAsia="Times New Roman" w:hAnsi="Calibri" w:cs="Calibri"/>
          <w:szCs w:val="24"/>
          <w:lang w:eastAsia="de-DE"/>
        </w:rPr>
        <w:t>. S</w:t>
      </w:r>
      <w:r w:rsidR="00404765" w:rsidRPr="00422044">
        <w:rPr>
          <w:rFonts w:asciiTheme="majorHAnsi" w:hAnsiTheme="majorHAnsi" w:cstheme="majorHAnsi"/>
        </w:rPr>
        <w:t xml:space="preserve">tronger fluctuation levels </w:t>
      </w:r>
      <w:r w:rsidR="00404765">
        <w:rPr>
          <w:rFonts w:asciiTheme="majorHAnsi" w:hAnsiTheme="majorHAnsi" w:cstheme="majorHAnsi"/>
        </w:rPr>
        <w:t>may</w:t>
      </w:r>
      <w:r w:rsidR="00404765" w:rsidRPr="00422044">
        <w:rPr>
          <w:rFonts w:asciiTheme="majorHAnsi" w:hAnsiTheme="majorHAnsi" w:cstheme="majorHAnsi"/>
        </w:rPr>
        <w:t xml:space="preserve"> explain the mutants’ inability to engage in stable relationships with others</w:t>
      </w:r>
      <w:r w:rsidRPr="00854820">
        <w:rPr>
          <w:rFonts w:ascii="Calibri" w:eastAsia="Times New Roman" w:hAnsi="Calibri" w:cs="Calibri"/>
          <w:szCs w:val="24"/>
          <w:lang w:eastAsia="de-DE"/>
        </w:rPr>
        <w:t xml:space="preserve">. </w:t>
      </w:r>
      <w:del w:id="114" w:author="Reinwald,Jonathan" w:date="2025-06-23T10:01:00Z">
        <w:r w:rsidDel="00350A1E">
          <w:rPr>
            <w:rFonts w:ascii="Calibri" w:eastAsia="Times New Roman" w:hAnsi="Calibri" w:cs="Calibri"/>
            <w:szCs w:val="24"/>
            <w:lang w:eastAsia="de-DE"/>
          </w:rPr>
          <w:delText>S</w:delText>
        </w:r>
        <w:r w:rsidRPr="00DB2277" w:rsidDel="00350A1E">
          <w:rPr>
            <w:rFonts w:ascii="Calibri" w:eastAsia="Times New Roman" w:hAnsi="Calibri" w:cs="Calibri"/>
            <w:szCs w:val="24"/>
            <w:lang w:eastAsia="de-DE"/>
          </w:rPr>
          <w:delText>tronger fluctuation</w:delText>
        </w:r>
        <w:r w:rsidDel="00350A1E">
          <w:rPr>
            <w:rFonts w:ascii="Calibri" w:eastAsia="Times New Roman" w:hAnsi="Calibri" w:cs="Calibri"/>
            <w:szCs w:val="24"/>
            <w:lang w:eastAsia="de-DE"/>
          </w:rPr>
          <w:delText>s</w:delText>
        </w:r>
        <w:r w:rsidRPr="00DB2277" w:rsidDel="00350A1E">
          <w:rPr>
            <w:rFonts w:ascii="Calibri" w:eastAsia="Times New Roman" w:hAnsi="Calibri" w:cs="Calibri"/>
            <w:szCs w:val="24"/>
            <w:lang w:eastAsia="de-DE"/>
          </w:rPr>
          <w:delText xml:space="preserve"> may explain the mutants’ inability to engage in stable relationships with others</w:delText>
        </w:r>
        <w:r w:rsidDel="00350A1E">
          <w:rPr>
            <w:rFonts w:ascii="Calibri" w:eastAsia="Times New Roman" w:hAnsi="Calibri" w:cs="Calibri"/>
            <w:szCs w:val="24"/>
            <w:lang w:eastAsia="de-DE"/>
          </w:rPr>
          <w:delText xml:space="preserve">. </w:delText>
        </w:r>
      </w:del>
      <w:r w:rsidRPr="00854820">
        <w:rPr>
          <w:rFonts w:ascii="Calibri" w:eastAsia="Times New Roman" w:hAnsi="Calibri" w:cs="Calibri"/>
          <w:szCs w:val="24"/>
          <w:lang w:eastAsia="de-DE"/>
        </w:rPr>
        <w:t xml:space="preserve">Specifically, we examined fluctuations in directional approach networks, using the time </w:t>
      </w:r>
      <w:r w:rsidRPr="00854820">
        <w:rPr>
          <w:rFonts w:ascii="Calibri" w:eastAsia="Times New Roman" w:hAnsi="Calibri" w:cs="Calibri"/>
          <w:szCs w:val="24"/>
          <w:lang w:eastAsia="de-DE"/>
        </w:rPr>
        <w:lastRenderedPageBreak/>
        <w:t xml:space="preserve">derivatives of key graph metrics to assess instability. To avoid confounds from current </w:t>
      </w:r>
      <w:r>
        <w:rPr>
          <w:rFonts w:ascii="Calibri" w:eastAsia="Times New Roman" w:hAnsi="Calibri" w:cs="Calibri"/>
          <w:szCs w:val="24"/>
          <w:lang w:eastAsia="de-DE"/>
        </w:rPr>
        <w:t>RC</w:t>
      </w:r>
      <w:r w:rsidRPr="00854820">
        <w:rPr>
          <w:rFonts w:ascii="Calibri" w:eastAsia="Times New Roman" w:hAnsi="Calibri" w:cs="Calibri"/>
          <w:szCs w:val="24"/>
          <w:lang w:eastAsia="de-DE"/>
        </w:rPr>
        <w:t xml:space="preserve"> membership, comparisons were made between OXTR</w:t>
      </w:r>
      <w:r w:rsidRPr="003307E7">
        <w:rPr>
          <w:rFonts w:ascii="Calibri" w:eastAsia="Times New Roman" w:hAnsi="Calibri" w:cs="Calibri"/>
          <w:szCs w:val="24"/>
          <w:vertAlign w:val="superscript"/>
          <w:lang w:eastAsia="de-DE"/>
        </w:rPr>
        <w:t>ΔAON</w:t>
      </w:r>
      <w:r w:rsidRPr="00854820">
        <w:rPr>
          <w:rFonts w:ascii="Calibri" w:eastAsia="Times New Roman" w:hAnsi="Calibri" w:cs="Calibri"/>
          <w:szCs w:val="24"/>
          <w:lang w:eastAsia="de-DE"/>
        </w:rPr>
        <w:t xml:space="preserve"> mice and normotypic non-members, the latter of whom could nonetheless </w:t>
      </w:r>
      <w:r>
        <w:rPr>
          <w:rFonts w:ascii="Calibri" w:eastAsia="Times New Roman" w:hAnsi="Calibri" w:cs="Calibri"/>
          <w:szCs w:val="24"/>
          <w:lang w:eastAsia="de-DE"/>
        </w:rPr>
        <w:t>be</w:t>
      </w:r>
      <w:r w:rsidRPr="00854820">
        <w:rPr>
          <w:rFonts w:ascii="Calibri" w:eastAsia="Times New Roman" w:hAnsi="Calibri" w:cs="Calibri"/>
          <w:szCs w:val="24"/>
          <w:lang w:eastAsia="de-DE"/>
        </w:rPr>
        <w:t xml:space="preserve"> </w:t>
      </w:r>
      <w:proofErr w:type="spellStart"/>
      <w:r w:rsidRPr="00854820">
        <w:rPr>
          <w:rFonts w:ascii="Calibri" w:eastAsia="Times New Roman" w:hAnsi="Calibri" w:cs="Calibri"/>
          <w:szCs w:val="24"/>
          <w:lang w:eastAsia="de-DE"/>
        </w:rPr>
        <w:t>sRC</w:t>
      </w:r>
      <w:proofErr w:type="spellEnd"/>
      <w:r w:rsidRPr="00854820">
        <w:rPr>
          <w:rFonts w:ascii="Calibri" w:eastAsia="Times New Roman" w:hAnsi="Calibri" w:cs="Calibri"/>
          <w:szCs w:val="24"/>
          <w:lang w:eastAsia="de-DE"/>
        </w:rPr>
        <w:t xml:space="preserve"> members in other rounds</w:t>
      </w:r>
      <w:r w:rsidR="00404765">
        <w:rPr>
          <w:rFonts w:ascii="Calibri" w:eastAsia="Times New Roman" w:hAnsi="Calibri" w:cs="Calibri"/>
          <w:szCs w:val="24"/>
          <w:lang w:eastAsia="de-DE"/>
        </w:rPr>
        <w:t>. We thereby</w:t>
      </w:r>
      <w:r w:rsidRPr="00854820">
        <w:rPr>
          <w:rFonts w:ascii="Calibri" w:eastAsia="Times New Roman" w:hAnsi="Calibri" w:cs="Calibri"/>
          <w:szCs w:val="24"/>
          <w:lang w:eastAsia="de-DE"/>
        </w:rPr>
        <w:t xml:space="preserve"> isolate</w:t>
      </w:r>
      <w:r w:rsidR="00404765">
        <w:rPr>
          <w:rFonts w:ascii="Calibri" w:eastAsia="Times New Roman" w:hAnsi="Calibri" w:cs="Calibri"/>
          <w:szCs w:val="24"/>
          <w:lang w:eastAsia="de-DE"/>
        </w:rPr>
        <w:t>d</w:t>
      </w:r>
      <w:r w:rsidRPr="00854820">
        <w:rPr>
          <w:rFonts w:ascii="Calibri" w:eastAsia="Times New Roman" w:hAnsi="Calibri" w:cs="Calibri"/>
          <w:szCs w:val="24"/>
          <w:lang w:eastAsia="de-DE"/>
        </w:rPr>
        <w:t xml:space="preserve"> latent deficits specific to the OXTR</w:t>
      </w:r>
      <w:r w:rsidRPr="001D6749">
        <w:rPr>
          <w:rFonts w:ascii="Calibri" w:eastAsia="Times New Roman" w:hAnsi="Calibri" w:cs="Calibri"/>
          <w:szCs w:val="24"/>
          <w:vertAlign w:val="superscript"/>
          <w:lang w:eastAsia="de-DE"/>
        </w:rPr>
        <w:t>ΔAON</w:t>
      </w:r>
      <w:r w:rsidRPr="00854820">
        <w:rPr>
          <w:rFonts w:ascii="Calibri" w:eastAsia="Times New Roman" w:hAnsi="Calibri" w:cs="Calibri"/>
          <w:szCs w:val="24"/>
          <w:lang w:eastAsia="de-DE"/>
        </w:rPr>
        <w:t xml:space="preserve"> phenotype.</w:t>
      </w:r>
    </w:p>
    <w:p w14:paraId="2EBE25A0" w14:textId="503F18EC" w:rsidR="00D7724A" w:rsidRDefault="00D7724A" w:rsidP="006264D9">
      <w:pPr>
        <w:jc w:val="both"/>
        <w:rPr>
          <w:rFonts w:ascii="Calibri" w:eastAsia="Times New Roman" w:hAnsi="Calibri" w:cs="Calibri"/>
          <w:szCs w:val="24"/>
          <w:lang w:eastAsia="de-DE"/>
        </w:rPr>
      </w:pPr>
      <w:r>
        <w:rPr>
          <w:rFonts w:ascii="Calibri" w:eastAsia="Times New Roman" w:hAnsi="Calibri" w:cs="Calibri"/>
          <w:szCs w:val="24"/>
          <w:lang w:eastAsia="de-DE"/>
        </w:rPr>
        <w:t xml:space="preserve">We first focused on the stability of outgoing connections of mice carrying </w:t>
      </w:r>
      <w:r w:rsidRPr="00854820">
        <w:rPr>
          <w:rFonts w:ascii="Calibri" w:eastAsia="Times New Roman" w:hAnsi="Calibri" w:cs="Calibri"/>
          <w:szCs w:val="24"/>
          <w:lang w:eastAsia="de-DE"/>
        </w:rPr>
        <w:t>OXTR</w:t>
      </w:r>
      <w:r w:rsidRPr="001D6749">
        <w:rPr>
          <w:rFonts w:ascii="Calibri" w:eastAsia="Times New Roman" w:hAnsi="Calibri" w:cs="Calibri"/>
          <w:szCs w:val="24"/>
          <w:vertAlign w:val="superscript"/>
          <w:lang w:eastAsia="de-DE"/>
        </w:rPr>
        <w:t>ΔAON</w:t>
      </w:r>
      <w:r>
        <w:rPr>
          <w:rFonts w:ascii="Calibri" w:eastAsia="Times New Roman" w:hAnsi="Calibri" w:cs="Calibri"/>
          <w:szCs w:val="24"/>
          <w:lang w:eastAsia="de-DE"/>
        </w:rPr>
        <w:t>. Indeed</w:t>
      </w:r>
      <w:r w:rsidRPr="00903615">
        <w:rPr>
          <w:rFonts w:ascii="Calibri" w:eastAsia="Times New Roman" w:hAnsi="Calibri" w:cs="Calibri"/>
          <w:szCs w:val="24"/>
          <w:lang w:eastAsia="de-DE"/>
        </w:rPr>
        <w:t>, the outgoing strength</w:t>
      </w:r>
      <w:r w:rsidR="0022055B">
        <w:rPr>
          <w:rFonts w:ascii="Calibri" w:eastAsia="Times New Roman" w:hAnsi="Calibri" w:cs="Calibri"/>
          <w:szCs w:val="24"/>
          <w:lang w:eastAsia="de-DE"/>
        </w:rPr>
        <w:t xml:space="preserve"> (</w:t>
      </w:r>
      <w:r w:rsidRPr="00903615">
        <w:rPr>
          <w:rFonts w:ascii="Calibri" w:eastAsia="Times New Roman" w:hAnsi="Calibri" w:cs="Calibri"/>
          <w:szCs w:val="24"/>
          <w:lang w:eastAsia="de-DE"/>
        </w:rPr>
        <w:t>Fig. 7a–b) fluctuated significantly more in OXTR</w:t>
      </w:r>
      <w:r w:rsidRPr="003307E7">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(Fig. 7c–d). </w:t>
      </w:r>
      <w:r>
        <w:rPr>
          <w:rFonts w:asciiTheme="majorHAnsi" w:hAnsiTheme="majorHAnsi" w:cstheme="majorHAnsi"/>
        </w:rPr>
        <w:t>Outgoing strength measures the total number of approaches performed by a mouse on the day independent of how many different mice were approached, thus reflecting also general social motivation (cf. Fig. 7a).</w:t>
      </w:r>
      <w:r w:rsidR="0022055B">
        <w:rPr>
          <w:rFonts w:asciiTheme="majorHAnsi" w:hAnsiTheme="majorHAnsi" w:cstheme="majorHAnsi"/>
        </w:rPr>
        <w:t xml:space="preserve"> In contrast, t</w:t>
      </w:r>
      <w:r>
        <w:rPr>
          <w:rFonts w:asciiTheme="majorHAnsi" w:hAnsiTheme="majorHAnsi" w:cstheme="majorHAnsi"/>
        </w:rPr>
        <w:t xml:space="preserve">he out-degree </w:t>
      </w:r>
      <w:r w:rsidR="0022055B">
        <w:rPr>
          <w:rFonts w:asciiTheme="majorHAnsi" w:hAnsiTheme="majorHAnsi" w:cstheme="majorHAnsi"/>
        </w:rPr>
        <w:t>measure</w:t>
      </w:r>
      <w:r>
        <w:rPr>
          <w:rFonts w:asciiTheme="majorHAnsi" w:hAnsiTheme="majorHAnsi" w:cstheme="majorHAnsi"/>
        </w:rPr>
        <w:t xml:space="preserve">s the normalized intensity of approaches to other mice and thus is largely independent of the total number of approaches performed that day (Fig. 7e). </w:t>
      </w:r>
      <w:r>
        <w:rPr>
          <w:rFonts w:ascii="Calibri" w:eastAsia="Times New Roman" w:hAnsi="Calibri" w:cs="Calibri"/>
          <w:szCs w:val="24"/>
          <w:lang w:eastAsia="de-DE"/>
        </w:rPr>
        <w:t>I</w:t>
      </w:r>
      <w:r w:rsidRPr="00903615">
        <w:rPr>
          <w:rFonts w:ascii="Calibri" w:eastAsia="Times New Roman" w:hAnsi="Calibri" w:cs="Calibri"/>
          <w:szCs w:val="24"/>
          <w:lang w:eastAsia="de-DE"/>
        </w:rPr>
        <w:t xml:space="preserve">nstability was </w:t>
      </w:r>
      <w:r>
        <w:rPr>
          <w:rFonts w:ascii="Calibri" w:eastAsia="Times New Roman" w:hAnsi="Calibri" w:cs="Calibri"/>
          <w:szCs w:val="24"/>
          <w:lang w:eastAsia="de-DE"/>
        </w:rPr>
        <w:t xml:space="preserve">also </w:t>
      </w:r>
      <w:r w:rsidRPr="00903615">
        <w:rPr>
          <w:rFonts w:ascii="Calibri" w:eastAsia="Times New Roman" w:hAnsi="Calibri" w:cs="Calibri"/>
          <w:szCs w:val="24"/>
          <w:lang w:eastAsia="de-DE"/>
        </w:rPr>
        <w:t>observed in out-degree</w:t>
      </w:r>
      <w:r>
        <w:rPr>
          <w:rFonts w:ascii="Calibri" w:eastAsia="Times New Roman" w:hAnsi="Calibri" w:cs="Calibri"/>
          <w:szCs w:val="24"/>
          <w:lang w:eastAsia="de-DE"/>
        </w:rPr>
        <w:t>,</w:t>
      </w:r>
      <w:r w:rsidRPr="00903615">
        <w:rPr>
          <w:rFonts w:ascii="Calibri" w:eastAsia="Times New Roman" w:hAnsi="Calibri" w:cs="Calibri"/>
          <w:szCs w:val="24"/>
          <w:lang w:eastAsia="de-DE"/>
        </w:rPr>
        <w:t xml:space="preserve"> (Fig. 7</w:t>
      </w:r>
      <w:r>
        <w:rPr>
          <w:rFonts w:ascii="Calibri" w:eastAsia="Times New Roman" w:hAnsi="Calibri" w:cs="Calibri"/>
          <w:szCs w:val="24"/>
          <w:lang w:eastAsia="de-DE"/>
        </w:rPr>
        <w:t>f</w:t>
      </w:r>
      <w:r w:rsidRPr="00903615">
        <w:rPr>
          <w:rFonts w:ascii="Calibri" w:eastAsia="Times New Roman" w:hAnsi="Calibri" w:cs="Calibri"/>
          <w:szCs w:val="24"/>
          <w:lang w:eastAsia="de-DE"/>
        </w:rPr>
        <w:t>–h)</w:t>
      </w:r>
      <w:r>
        <w:rPr>
          <w:rFonts w:ascii="Calibri" w:eastAsia="Times New Roman" w:hAnsi="Calibri" w:cs="Calibri"/>
          <w:szCs w:val="24"/>
          <w:lang w:eastAsia="de-DE"/>
        </w:rPr>
        <w:t>, supporting</w:t>
      </w:r>
      <w:r w:rsidRPr="00903615">
        <w:rPr>
          <w:rFonts w:ascii="Calibri" w:eastAsia="Times New Roman" w:hAnsi="Calibri" w:cs="Calibri"/>
          <w:szCs w:val="24"/>
          <w:lang w:eastAsia="de-DE"/>
        </w:rPr>
        <w:t xml:space="preserve"> that while OXTR</w:t>
      </w:r>
      <w:r w:rsidRPr="001D6749">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are socially active, their partner selection is more erratic.</w:t>
      </w:r>
    </w:p>
    <w:p w14:paraId="7BFC8B2F" w14:textId="28B8552C" w:rsidR="0022055B" w:rsidRDefault="0022055B" w:rsidP="006264D9">
      <w:pPr>
        <w:jc w:val="both"/>
        <w:rPr>
          <w:rFonts w:ascii="Calibri" w:eastAsia="Times New Roman" w:hAnsi="Calibri" w:cs="Calibri"/>
          <w:szCs w:val="24"/>
          <w:lang w:eastAsia="de-DE"/>
        </w:rPr>
      </w:pPr>
      <w:r w:rsidRPr="00422044">
        <w:rPr>
          <w:rFonts w:asciiTheme="majorHAnsi" w:hAnsiTheme="majorHAnsi" w:cstheme="majorHAnsi"/>
        </w:rPr>
        <w:t xml:space="preserve">To </w:t>
      </w:r>
      <w:r>
        <w:rPr>
          <w:rFonts w:asciiTheme="majorHAnsi" w:hAnsiTheme="majorHAnsi" w:cstheme="majorHAnsi"/>
        </w:rPr>
        <w:t>assess fluctuation levels in specific connections</w:t>
      </w:r>
      <w:r w:rsidRPr="00422044">
        <w:rPr>
          <w:rFonts w:asciiTheme="majorHAnsi" w:hAnsiTheme="majorHAnsi" w:cstheme="majorHAnsi"/>
        </w:rPr>
        <w:t>, we dr</w:t>
      </w:r>
      <w:r>
        <w:rPr>
          <w:rFonts w:asciiTheme="majorHAnsi" w:hAnsiTheme="majorHAnsi" w:cstheme="majorHAnsi"/>
        </w:rPr>
        <w:t>e</w:t>
      </w:r>
      <w:r w:rsidRPr="00422044">
        <w:rPr>
          <w:rFonts w:asciiTheme="majorHAnsi" w:hAnsiTheme="majorHAnsi" w:cstheme="majorHAnsi"/>
        </w:rPr>
        <w:t xml:space="preserve">w inspiration from the field of temporal graphs and propose a measurement that we call </w:t>
      </w:r>
      <w:r>
        <w:rPr>
          <w:rFonts w:asciiTheme="majorHAnsi" w:hAnsiTheme="majorHAnsi" w:cstheme="majorHAnsi"/>
        </w:rPr>
        <w:t>‘</w:t>
      </w:r>
      <w:r w:rsidRPr="00422044">
        <w:rPr>
          <w:rFonts w:asciiTheme="majorHAnsi" w:hAnsiTheme="majorHAnsi" w:cstheme="majorHAnsi"/>
        </w:rPr>
        <w:t>persistence</w:t>
      </w:r>
      <w:r>
        <w:rPr>
          <w:rFonts w:asciiTheme="majorHAnsi" w:hAnsiTheme="majorHAnsi" w:cstheme="majorHAnsi"/>
        </w:rPr>
        <w:t>’</w:t>
      </w:r>
      <w:r w:rsidRPr="00422044">
        <w:rPr>
          <w:rFonts w:asciiTheme="majorHAnsi" w:hAnsiTheme="majorHAnsi" w:cstheme="majorHAnsi"/>
        </w:rPr>
        <w:t xml:space="preserve"> to study how connections between two partners are preserved in time. We define </w:t>
      </w:r>
      <w:r>
        <w:rPr>
          <w:rFonts w:asciiTheme="majorHAnsi" w:hAnsiTheme="majorHAnsi" w:cstheme="majorHAnsi"/>
        </w:rPr>
        <w:t>persistence</w:t>
      </w:r>
      <w:r w:rsidRPr="00422044">
        <w:rPr>
          <w:rFonts w:asciiTheme="majorHAnsi" w:hAnsiTheme="majorHAnsi" w:cstheme="majorHAnsi"/>
        </w:rPr>
        <w:t xml:space="preserve"> as the number of preserved edges </w:t>
      </w:r>
      <w:r>
        <w:rPr>
          <w:rFonts w:asciiTheme="majorHAnsi" w:hAnsiTheme="majorHAnsi" w:cstheme="majorHAnsi"/>
        </w:rPr>
        <w:t>over time</w:t>
      </w:r>
      <w:r w:rsidRPr="00422044">
        <w:rPr>
          <w:rFonts w:asciiTheme="majorHAnsi" w:hAnsiTheme="majorHAnsi" w:cstheme="majorHAnsi"/>
        </w:rPr>
        <w:t xml:space="preserve"> (see Fig 7i). </w:t>
      </w:r>
      <w:r>
        <w:rPr>
          <w:rFonts w:asciiTheme="majorHAnsi" w:hAnsiTheme="majorHAnsi" w:cstheme="majorHAnsi"/>
        </w:rPr>
        <w:t xml:space="preserve">Indeed, </w:t>
      </w:r>
      <w:r w:rsidRPr="003E3D4D">
        <w:rPr>
          <w:rFonts w:asciiTheme="majorHAnsi" w:hAnsiTheme="majorHAnsi" w:cstheme="majorHAnsi"/>
        </w:rPr>
        <w:t>OXTR</w:t>
      </w:r>
      <w:r w:rsidRPr="003E3D4D">
        <w:rPr>
          <w:rFonts w:asciiTheme="majorHAnsi" w:hAnsiTheme="majorHAnsi" w:cstheme="majorHAnsi"/>
          <w:vertAlign w:val="superscript"/>
        </w:rPr>
        <w:t>ΔAON</w:t>
      </w:r>
      <w:r w:rsidRPr="00422044">
        <w:rPr>
          <w:rFonts w:asciiTheme="majorHAnsi" w:hAnsiTheme="majorHAnsi" w:cstheme="majorHAnsi"/>
        </w:rPr>
        <w:t xml:space="preserve"> m</w:t>
      </w:r>
      <w:r>
        <w:rPr>
          <w:rFonts w:asciiTheme="majorHAnsi" w:hAnsiTheme="majorHAnsi" w:cstheme="majorHAnsi"/>
        </w:rPr>
        <w:t>ice</w:t>
      </w:r>
      <w:r w:rsidRPr="00422044">
        <w:rPr>
          <w:rFonts w:asciiTheme="majorHAnsi" w:hAnsiTheme="majorHAnsi" w:cstheme="majorHAnsi"/>
        </w:rPr>
        <w:t xml:space="preserve"> form less persistent edges tha</w:t>
      </w:r>
      <w:r>
        <w:rPr>
          <w:rFonts w:asciiTheme="majorHAnsi" w:hAnsiTheme="majorHAnsi" w:cstheme="majorHAnsi"/>
        </w:rPr>
        <w:t xml:space="preserve">n </w:t>
      </w:r>
      <w:proofErr w:type="spellStart"/>
      <w:r>
        <w:rPr>
          <w:rFonts w:asciiTheme="majorHAnsi" w:hAnsiTheme="majorHAnsi" w:cstheme="majorHAnsi"/>
        </w:rPr>
        <w:t>normotypical</w:t>
      </w:r>
      <w:proofErr w:type="spellEnd"/>
      <w:r>
        <w:rPr>
          <w:rFonts w:asciiTheme="majorHAnsi" w:hAnsiTheme="majorHAnsi" w:cstheme="majorHAnsi"/>
        </w:rPr>
        <w:t xml:space="preserve"> non-</w:t>
      </w:r>
      <w:proofErr w:type="spellStart"/>
      <w:r>
        <w:rPr>
          <w:rFonts w:asciiTheme="majorHAnsi" w:hAnsiTheme="majorHAnsi" w:cstheme="majorHAnsi"/>
        </w:rPr>
        <w:t>sRC</w:t>
      </w:r>
      <w:proofErr w:type="spellEnd"/>
      <w:r>
        <w:rPr>
          <w:rFonts w:asciiTheme="majorHAnsi" w:hAnsiTheme="majorHAnsi" w:cstheme="majorHAnsi"/>
        </w:rPr>
        <w:t>-members</w:t>
      </w:r>
      <w:r w:rsidRPr="00422044">
        <w:rPr>
          <w:rFonts w:asciiTheme="majorHAnsi" w:hAnsiTheme="majorHAnsi" w:cstheme="majorHAnsi"/>
        </w:rPr>
        <w:t xml:space="preserve"> </w:t>
      </w:r>
      <w:r>
        <w:rPr>
          <w:rFonts w:asciiTheme="majorHAnsi" w:hAnsiTheme="majorHAnsi" w:cstheme="majorHAnsi"/>
        </w:rPr>
        <w:t>(</w:t>
      </w:r>
      <w:r w:rsidRPr="00422044">
        <w:rPr>
          <w:rFonts w:asciiTheme="majorHAnsi" w:hAnsiTheme="majorHAnsi" w:cstheme="majorHAnsi"/>
        </w:rPr>
        <w:t>Fig 7j</w:t>
      </w:r>
      <w:r>
        <w:rPr>
          <w:rFonts w:asciiTheme="majorHAnsi" w:hAnsiTheme="majorHAnsi" w:cstheme="majorHAnsi"/>
        </w:rPr>
        <w:t>)</w:t>
      </w:r>
      <w:r w:rsidRPr="00422044">
        <w:rPr>
          <w:rFonts w:asciiTheme="majorHAnsi" w:hAnsiTheme="majorHAnsi" w:cstheme="majorHAnsi"/>
        </w:rPr>
        <w:t>.</w:t>
      </w:r>
    </w:p>
    <w:p w14:paraId="2B2B50AB" w14:textId="4E95B8BE" w:rsidR="006264D9" w:rsidRDefault="006264D9" w:rsidP="00851685">
      <w:pPr>
        <w:jc w:val="both"/>
      </w:pPr>
      <w:r w:rsidRPr="00903615">
        <w:rPr>
          <w:rFonts w:ascii="Calibri" w:eastAsia="Times New Roman" w:hAnsi="Calibri" w:cs="Calibri"/>
          <w:szCs w:val="24"/>
          <w:lang w:eastAsia="de-DE"/>
        </w:rPr>
        <w:t xml:space="preserve">We next asked whether this instability also </w:t>
      </w:r>
      <w:r>
        <w:rPr>
          <w:rFonts w:ascii="Calibri" w:eastAsia="Times New Roman" w:hAnsi="Calibri" w:cs="Calibri"/>
          <w:szCs w:val="24"/>
          <w:lang w:eastAsia="de-DE"/>
        </w:rPr>
        <w:t>affects</w:t>
      </w:r>
      <w:r w:rsidRPr="00903615">
        <w:rPr>
          <w:rFonts w:ascii="Calibri" w:eastAsia="Times New Roman" w:hAnsi="Calibri" w:cs="Calibri"/>
          <w:szCs w:val="24"/>
          <w:lang w:eastAsia="de-DE"/>
        </w:rPr>
        <w:t xml:space="preserve"> the way OXTR</w:t>
      </w:r>
      <w:r w:rsidRPr="003307E7">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were perceived within the gro</w:t>
      </w:r>
      <w:r>
        <w:rPr>
          <w:rFonts w:ascii="Calibri" w:eastAsia="Times New Roman" w:hAnsi="Calibri" w:cs="Calibri"/>
          <w:szCs w:val="24"/>
          <w:lang w:eastAsia="de-DE"/>
        </w:rPr>
        <w:t>up. Fluctuations in in</w:t>
      </w:r>
      <w:r w:rsidR="0022055B">
        <w:rPr>
          <w:rFonts w:ascii="Calibri" w:eastAsia="Times New Roman" w:hAnsi="Calibri" w:cs="Calibri"/>
          <w:szCs w:val="24"/>
          <w:lang w:eastAsia="de-DE"/>
        </w:rPr>
        <w:t xml:space="preserve">going </w:t>
      </w:r>
      <w:r>
        <w:rPr>
          <w:rFonts w:ascii="Calibri" w:eastAsia="Times New Roman" w:hAnsi="Calibri" w:cs="Calibri"/>
          <w:szCs w:val="24"/>
          <w:lang w:eastAsia="de-DE"/>
        </w:rPr>
        <w:t xml:space="preserve">strength </w:t>
      </w:r>
      <w:r w:rsidRPr="00903615">
        <w:rPr>
          <w:rFonts w:ascii="Calibri" w:eastAsia="Times New Roman" w:hAnsi="Calibri" w:cs="Calibri"/>
          <w:szCs w:val="24"/>
          <w:lang w:eastAsia="de-DE"/>
        </w:rPr>
        <w:t xml:space="preserve">were moderately </w:t>
      </w:r>
      <w:r>
        <w:rPr>
          <w:rFonts w:ascii="Calibri" w:eastAsia="Times New Roman" w:hAnsi="Calibri" w:cs="Calibri"/>
          <w:szCs w:val="24"/>
          <w:lang w:eastAsia="de-DE"/>
        </w:rPr>
        <w:t>higher</w:t>
      </w:r>
      <w:r w:rsidRPr="00903615">
        <w:rPr>
          <w:rFonts w:ascii="Calibri" w:eastAsia="Times New Roman" w:hAnsi="Calibri" w:cs="Calibri"/>
          <w:szCs w:val="24"/>
          <w:lang w:eastAsia="de-DE"/>
        </w:rPr>
        <w:t xml:space="preserve"> in OXTR</w:t>
      </w:r>
      <w:r w:rsidRPr="001D6749">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w:t>
      </w:r>
      <w:r>
        <w:rPr>
          <w:rFonts w:ascii="Calibri" w:eastAsia="Times New Roman" w:hAnsi="Calibri" w:cs="Calibri"/>
          <w:szCs w:val="24"/>
          <w:lang w:eastAsia="de-DE"/>
        </w:rPr>
        <w:t>(Fig. 7k).</w:t>
      </w:r>
      <w:r w:rsidRPr="00903615">
        <w:rPr>
          <w:rFonts w:ascii="Calibri" w:eastAsia="Times New Roman" w:hAnsi="Calibri" w:cs="Calibri"/>
          <w:szCs w:val="24"/>
          <w:lang w:eastAsia="de-DE"/>
        </w:rPr>
        <w:t xml:space="preserve"> </w:t>
      </w:r>
      <w:r>
        <w:rPr>
          <w:rFonts w:ascii="Calibri" w:eastAsia="Times New Roman" w:hAnsi="Calibri" w:cs="Calibri"/>
          <w:szCs w:val="24"/>
          <w:lang w:eastAsia="de-DE"/>
        </w:rPr>
        <w:t>A</w:t>
      </w:r>
      <w:r w:rsidRPr="00903615">
        <w:rPr>
          <w:rFonts w:ascii="Calibri" w:eastAsia="Times New Roman" w:hAnsi="Calibri" w:cs="Calibri"/>
          <w:szCs w:val="24"/>
          <w:lang w:eastAsia="de-DE"/>
        </w:rPr>
        <w:t xml:space="preserve"> similar trend </w:t>
      </w:r>
      <w:r>
        <w:rPr>
          <w:rFonts w:ascii="Calibri" w:eastAsia="Times New Roman" w:hAnsi="Calibri" w:cs="Calibri"/>
          <w:szCs w:val="24"/>
          <w:lang w:eastAsia="de-DE"/>
        </w:rPr>
        <w:t xml:space="preserve">was </w:t>
      </w:r>
      <w:r w:rsidRPr="00903615">
        <w:rPr>
          <w:rFonts w:ascii="Calibri" w:eastAsia="Times New Roman" w:hAnsi="Calibri" w:cs="Calibri"/>
          <w:szCs w:val="24"/>
          <w:lang w:eastAsia="de-DE"/>
        </w:rPr>
        <w:t xml:space="preserve">observed for in-degree (Supplementary Fig. X). </w:t>
      </w:r>
      <w:r w:rsidR="0022055B">
        <w:rPr>
          <w:rFonts w:ascii="Calibri" w:eastAsia="Times New Roman" w:hAnsi="Calibri" w:cs="Calibri"/>
          <w:szCs w:val="24"/>
          <w:lang w:eastAsia="de-DE"/>
        </w:rPr>
        <w:t>We therefore</w:t>
      </w:r>
      <w:r w:rsidRPr="00903615">
        <w:rPr>
          <w:rFonts w:ascii="Calibri" w:eastAsia="Times New Roman" w:hAnsi="Calibri" w:cs="Calibri"/>
          <w:szCs w:val="24"/>
          <w:lang w:eastAsia="de-DE"/>
        </w:rPr>
        <w:t xml:space="preserve"> assessed how OXTR</w:t>
      </w:r>
      <w:r w:rsidRPr="003307E7">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were socially embedded in the group by analyzing the time derivative of the in-Jaccard index, a network measure quantifying</w:t>
      </w:r>
      <w:r w:rsidR="00575A20">
        <w:rPr>
          <w:rFonts w:ascii="Calibri" w:eastAsia="Times New Roman" w:hAnsi="Calibri" w:cs="Calibri"/>
          <w:szCs w:val="24"/>
          <w:lang w:eastAsia="de-DE"/>
        </w:rPr>
        <w:t xml:space="preserve"> graph similarity that is the</w:t>
      </w:r>
      <w:r w:rsidRPr="00903615">
        <w:rPr>
          <w:rFonts w:ascii="Calibri" w:eastAsia="Times New Roman" w:hAnsi="Calibri" w:cs="Calibri"/>
          <w:szCs w:val="24"/>
          <w:lang w:eastAsia="de-DE"/>
        </w:rPr>
        <w:t xml:space="preserve"> overlap in social partners </w:t>
      </w:r>
      <w:r w:rsidR="0022055B">
        <w:rPr>
          <w:rFonts w:ascii="Calibri" w:eastAsia="Times New Roman" w:hAnsi="Calibri" w:cs="Calibri"/>
          <w:szCs w:val="24"/>
          <w:lang w:eastAsia="de-DE"/>
        </w:rPr>
        <w:t xml:space="preserve">over time </w:t>
      </w:r>
      <w:r w:rsidRPr="00903615">
        <w:rPr>
          <w:rFonts w:ascii="Calibri" w:eastAsia="Times New Roman" w:hAnsi="Calibri" w:cs="Calibri"/>
          <w:szCs w:val="24"/>
          <w:lang w:eastAsia="de-DE"/>
        </w:rPr>
        <w:t xml:space="preserve">(Fig. 7l). </w:t>
      </w:r>
      <w:r w:rsidR="00575A20">
        <w:rPr>
          <w:rFonts w:ascii="Calibri" w:eastAsia="Times New Roman" w:hAnsi="Calibri" w:cs="Calibri"/>
          <w:szCs w:val="24"/>
          <w:lang w:eastAsia="de-DE"/>
        </w:rPr>
        <w:t>Indeed, t</w:t>
      </w:r>
      <w:r w:rsidRPr="00903615">
        <w:rPr>
          <w:rFonts w:ascii="Calibri" w:eastAsia="Times New Roman" w:hAnsi="Calibri" w:cs="Calibri"/>
          <w:szCs w:val="24"/>
          <w:lang w:eastAsia="de-DE"/>
        </w:rPr>
        <w:t xml:space="preserve">his index fluctuated more strongly </w:t>
      </w:r>
      <w:r w:rsidR="0022055B">
        <w:rPr>
          <w:rFonts w:ascii="Calibri" w:eastAsia="Times New Roman" w:hAnsi="Calibri" w:cs="Calibri"/>
          <w:szCs w:val="24"/>
          <w:lang w:eastAsia="de-DE"/>
        </w:rPr>
        <w:t>for</w:t>
      </w:r>
      <w:r w:rsidRPr="00903615">
        <w:rPr>
          <w:rFonts w:ascii="Calibri" w:eastAsia="Times New Roman" w:hAnsi="Calibri" w:cs="Calibri"/>
          <w:szCs w:val="24"/>
          <w:lang w:eastAsia="de-DE"/>
        </w:rPr>
        <w:t xml:space="preserve"> OXTR</w:t>
      </w:r>
      <w:r w:rsidRPr="001D6749">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mice (Fig. 7m), suggesting that their role within the group structure was less stable than that of controls. Together, these findings reveal that mice</w:t>
      </w:r>
      <w:r w:rsidR="0022055B">
        <w:rPr>
          <w:rFonts w:ascii="Calibri" w:eastAsia="Times New Roman" w:hAnsi="Calibri" w:cs="Calibri"/>
          <w:szCs w:val="24"/>
          <w:lang w:eastAsia="de-DE"/>
        </w:rPr>
        <w:t xml:space="preserve"> carrying </w:t>
      </w:r>
      <w:r w:rsidR="0022055B" w:rsidRPr="00903615">
        <w:rPr>
          <w:rFonts w:ascii="Calibri" w:eastAsia="Times New Roman" w:hAnsi="Calibri" w:cs="Calibri"/>
          <w:szCs w:val="24"/>
          <w:lang w:eastAsia="de-DE"/>
        </w:rPr>
        <w:t>OXTR</w:t>
      </w:r>
      <w:r w:rsidR="0022055B" w:rsidRPr="001D6749">
        <w:rPr>
          <w:rFonts w:ascii="Calibri" w:eastAsia="Times New Roman" w:hAnsi="Calibri" w:cs="Calibri"/>
          <w:szCs w:val="24"/>
          <w:vertAlign w:val="superscript"/>
          <w:lang w:eastAsia="de-DE"/>
        </w:rPr>
        <w:t>ΔAON</w:t>
      </w:r>
      <w:r w:rsidRPr="00903615">
        <w:rPr>
          <w:rFonts w:ascii="Calibri" w:eastAsia="Times New Roman" w:hAnsi="Calibri" w:cs="Calibri"/>
          <w:szCs w:val="24"/>
          <w:lang w:eastAsia="de-DE"/>
        </w:rPr>
        <w:t xml:space="preserve"> not only initiate relationships less consistently, but also evoke mor</w:t>
      </w:r>
      <w:r>
        <w:rPr>
          <w:rFonts w:ascii="Calibri" w:eastAsia="Times New Roman" w:hAnsi="Calibri" w:cs="Calibri"/>
          <w:szCs w:val="24"/>
          <w:lang w:eastAsia="de-DE"/>
        </w:rPr>
        <w:t>e variable responses from peers</w:t>
      </w:r>
      <w:r w:rsidR="0022055B">
        <w:rPr>
          <w:rFonts w:ascii="Calibri" w:eastAsia="Times New Roman" w:hAnsi="Calibri" w:cs="Calibri"/>
          <w:szCs w:val="24"/>
          <w:lang w:eastAsia="de-DE"/>
        </w:rPr>
        <w:t xml:space="preserve"> (Fig. 7n)</w:t>
      </w:r>
      <w:r>
        <w:rPr>
          <w:rFonts w:ascii="Calibri" w:eastAsia="Times New Roman" w:hAnsi="Calibri" w:cs="Calibri"/>
          <w:szCs w:val="24"/>
          <w:lang w:eastAsia="de-DE"/>
        </w:rPr>
        <w:t>.</w:t>
      </w:r>
    </w:p>
    <w:p w14:paraId="3F1C4539" w14:textId="178EE235" w:rsidR="00422044" w:rsidRPr="00422044" w:rsidRDefault="00422044" w:rsidP="00422044">
      <w:pPr>
        <w:jc w:val="both"/>
        <w:rPr>
          <w:rFonts w:asciiTheme="majorHAnsi" w:hAnsiTheme="majorHAnsi" w:cstheme="majorHAnsi"/>
        </w:rPr>
      </w:pPr>
    </w:p>
    <w:p w14:paraId="0DFE990A" w14:textId="263F04FE" w:rsidR="00A2427A" w:rsidRDefault="00A2427A" w:rsidP="00A2427A">
      <w:r>
        <w:rPr>
          <w:noProof/>
          <w:lang w:val="de-DE" w:eastAsia="de-DE"/>
        </w:rPr>
        <w:lastRenderedPageBreak/>
        <w:drawing>
          <wp:inline distT="0" distB="0" distL="0" distR="0" wp14:anchorId="5AAF4323" wp14:editId="12D6D466">
            <wp:extent cx="5486400" cy="617779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4"/>
                    <a:stretch>
                      <a:fillRect/>
                    </a:stretch>
                  </pic:blipFill>
                  <pic:spPr>
                    <a:xfrm>
                      <a:off x="0" y="0"/>
                      <a:ext cx="5486400" cy="6177798"/>
                    </a:xfrm>
                    <a:prstGeom prst="rect">
                      <a:avLst/>
                    </a:prstGeom>
                  </pic:spPr>
                </pic:pic>
              </a:graphicData>
            </a:graphic>
          </wp:inline>
        </w:drawing>
      </w:r>
    </w:p>
    <w:p w14:paraId="5A8F8E76" w14:textId="505919C3" w:rsidR="00A2427A" w:rsidRDefault="00A2427A" w:rsidP="006069B6"/>
    <w:p w14:paraId="053E1FF7" w14:textId="49A88E00" w:rsidR="00A2427A" w:rsidRPr="006069B6" w:rsidRDefault="00BE35B5" w:rsidP="006069B6">
      <w:ins w:id="115" w:author="Reinwald,Jonathan" w:date="2025-06-23T14:24:00Z">
        <w:r>
          <w:t>Notes: add blinding in the methods (for the OXTR-KO)</w:t>
        </w:r>
      </w:ins>
    </w:p>
    <w:p w14:paraId="27087DC8" w14:textId="6B91D4E5" w:rsidR="00096FA2" w:rsidRPr="00096FA2" w:rsidRDefault="00096FA2" w:rsidP="00096FA2">
      <w:pPr>
        <w:pStyle w:val="Heading1"/>
        <w:jc w:val="both"/>
        <w:rPr>
          <w:rFonts w:cstheme="majorHAnsi"/>
        </w:rPr>
      </w:pPr>
      <w:r w:rsidRPr="00096FA2">
        <w:rPr>
          <w:rFonts w:cstheme="majorHAnsi"/>
        </w:rPr>
        <w:t>Disc</w:t>
      </w:r>
      <w:bookmarkEnd w:id="33"/>
      <w:r w:rsidRPr="00096FA2">
        <w:rPr>
          <w:rFonts w:cstheme="majorHAnsi"/>
        </w:rPr>
        <w:t>ussion</w:t>
      </w:r>
      <w:r w:rsidR="007C11A4">
        <w:rPr>
          <w:rFonts w:cstheme="majorHAnsi"/>
        </w:rPr>
        <w:t xml:space="preserve"> 94</w:t>
      </w:r>
      <w:r w:rsidR="000C4041">
        <w:rPr>
          <w:rFonts w:cstheme="majorHAnsi"/>
        </w:rPr>
        <w:t>9</w:t>
      </w:r>
      <w:r w:rsidR="007C11A4">
        <w:rPr>
          <w:rFonts w:cstheme="majorHAnsi"/>
        </w:rPr>
        <w:t xml:space="preserve"> words</w:t>
      </w:r>
    </w:p>
    <w:p w14:paraId="73DC6794" w14:textId="773B4FCC" w:rsidR="00096FA2" w:rsidRDefault="00096FA2" w:rsidP="00096FA2">
      <w:pPr>
        <w:jc w:val="both"/>
        <w:rPr>
          <w:rFonts w:asciiTheme="majorHAnsi" w:hAnsiTheme="majorHAnsi" w:cstheme="majorHAnsi"/>
        </w:rPr>
      </w:pPr>
      <w:r w:rsidRPr="00096FA2">
        <w:rPr>
          <w:rFonts w:asciiTheme="majorHAnsi" w:hAnsiTheme="majorHAnsi" w:cstheme="majorHAnsi"/>
        </w:rPr>
        <w:t xml:space="preserve">Our findings provide compelling evidence that </w:t>
      </w:r>
      <w:r w:rsidR="00FC42AB">
        <w:rPr>
          <w:rFonts w:asciiTheme="majorHAnsi" w:hAnsiTheme="majorHAnsi" w:cstheme="majorHAnsi"/>
        </w:rPr>
        <w:t>oxytocin</w:t>
      </w:r>
      <w:r w:rsidRPr="00096FA2">
        <w:rPr>
          <w:rFonts w:asciiTheme="majorHAnsi" w:hAnsiTheme="majorHAnsi" w:cstheme="majorHAnsi"/>
        </w:rPr>
        <w:t xml:space="preserve"> signaling in the anterior olfactory cortex modulates social cognitions that are crucial for the formation of stable social relationships in mice. Specifically, while OXTR</w:t>
      </w:r>
      <w:r w:rsidRPr="00096FA2">
        <w:rPr>
          <w:rFonts w:asciiTheme="majorHAnsi" w:hAnsiTheme="majorHAnsi" w:cstheme="majorHAnsi"/>
          <w:vertAlign w:val="superscript"/>
        </w:rPr>
        <w:t>ΔAON</w:t>
      </w:r>
      <w:r w:rsidRPr="00096FA2">
        <w:rPr>
          <w:rFonts w:asciiTheme="majorHAnsi" w:hAnsiTheme="majorHAnsi" w:cstheme="majorHAnsi"/>
        </w:rPr>
        <w:t xml:space="preserve"> mutants displayed intact social </w:t>
      </w:r>
      <w:r w:rsidRPr="00096FA2">
        <w:rPr>
          <w:rFonts w:asciiTheme="majorHAnsi" w:hAnsiTheme="majorHAnsi" w:cstheme="majorHAnsi"/>
        </w:rPr>
        <w:lastRenderedPageBreak/>
        <w:t>motivation and dyadic interactions</w:t>
      </w:r>
      <w:r w:rsidR="00FC42AB">
        <w:rPr>
          <w:rFonts w:asciiTheme="majorHAnsi" w:hAnsiTheme="majorHAnsi" w:cstheme="majorHAnsi"/>
        </w:rPr>
        <w:t>,</w:t>
      </w:r>
      <w:r w:rsidRPr="00096FA2">
        <w:rPr>
          <w:rFonts w:asciiTheme="majorHAnsi" w:hAnsiTheme="majorHAnsi" w:cstheme="majorHAnsi"/>
        </w:rPr>
        <w:t xml:space="preserve"> they failed to integrate into stable, highly interconnected social subgroups, or "rich clubs".</w:t>
      </w:r>
    </w:p>
    <w:p w14:paraId="5BE2C023" w14:textId="0DD95A63" w:rsidR="00096FA2" w:rsidRDefault="00096FA2" w:rsidP="00096FA2">
      <w:pPr>
        <w:jc w:val="both"/>
        <w:rPr>
          <w:rFonts w:asciiTheme="majorHAnsi" w:hAnsiTheme="majorHAnsi" w:cstheme="majorHAnsi"/>
        </w:rPr>
      </w:pPr>
      <w:r w:rsidRPr="00096FA2">
        <w:rPr>
          <w:rFonts w:asciiTheme="majorHAnsi" w:hAnsiTheme="majorHAnsi" w:cstheme="majorHAnsi"/>
        </w:rPr>
        <w:t xml:space="preserve">Deciphering the multiple roles of neuromodulators on social behavior requires investigating interactions at multiple levels of complexity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{"citationID":"Zhg85lfm","properties":{"formattedCitation":"[5]","plainCitation":"[5]","noteIndex":0},"citationItems":[{"id":1749,"uris":["http://zotero.org/users/local/jLTlwl1A/items/XQN47CGC"],"itemData":{"id":1749,"type":"article-journal","abstract":"Social neuroscience is rapidly exploring the complex territory between perception and action where recognition, value, and meaning are instantiated. This review follows the trail of research on oxytocin and vasopressin as an exemplar of one path for exploring the \"dark matter\" of social neuroscience. Studies across vertebrate species suggest that these neuropeptides are important for social cognition, with gender- and steroid-dependent effects. Comparative research in voles yields a model based on interspecies and intraspecies variation of the geography of oxytocin receptors and vasopressin V1a receptors in the forebrain. Highly affiliative species have receptors in brain circuits related to reward or reinforcement. The neuroanatomical distribution of these receptors may be guided by variations in the regulatory regions of their respective genes. This review describes the promises and problems of extrapolating these findings to human social cognition, with specific reference to the social deficits of autism.","container-title":"Neuron","DOI":"10.1016/j.neuron.2010.03.005","ISSN":"1097-4199","issue":"6","journalAbbreviation":"Neuron","language":"eng","note":"PMID: 20346754\nPMCID: PMC2847497","page":"768-779","source":"PubMed","title":"The challenge of translation in social neuroscience: a review of oxytocin, vasopressin, and affiliative behavior","title-short":"The challenge of translation in social neuroscience","volume":"65","author":[{"family":"Insel","given":"Thomas R."}],"issued":{"date-parts":[["2010",3,25]]}}}],"schema":"https://github.com/citation-style-language/schema/raw/master/csl-citation.json"}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[5]</w:t>
      </w:r>
      <w:r w:rsidR="0015041B">
        <w:rPr>
          <w:rFonts w:asciiTheme="majorHAnsi" w:hAnsiTheme="majorHAnsi" w:cstheme="majorHAnsi"/>
        </w:rPr>
        <w:fldChar w:fldCharType="end"/>
      </w:r>
      <w:r w:rsidRPr="00096FA2">
        <w:rPr>
          <w:rFonts w:asciiTheme="majorHAnsi" w:hAnsiTheme="majorHAnsi" w:cstheme="majorHAnsi"/>
        </w:rPr>
        <w:t xml:space="preserve">. Reductionist behavioral assays may not capture emergent social structures, as genotypic variations may only manifest in ecologically relevant conditions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{"citationID":"OXP1F5pg","properties":{"formattedCitation":"[19]","plainCitation":"[19]","noteIndex":0},"citationItems":[{"id":1776,"uris":["http://zotero.org/users/local/jLTlwl1A/items/BC9VKC8A"],"itemData":{"id":1776,"type":"article-journal","abstract":"Despite widespread reports that intranasal application of oxytocin has a variety of behavioral effects, very little of the huge amounts applied intranasally appears to reach the cerebrospinal fluid. However, peripheral concentrations are increased to supraphysiologic levels, with likely effects on diverse targets including the gastrointestinal tract, heart, and reproductive tract. The wish to believe in the effectiveness of intranasal oxytocin appears to be widespread and needs to be guarded against with scepticism and rigor. Preregistering trials, declaring primary and secondary outcomes in advance, specifying the statistical methods to be applied, and making all data openly available should minimize problems of publication bias and questionable post hoc analyses. Effects of intranasal oxytocin also need proper dose-response studies, and such studies need to include control subjects for peripheral effects, by administering oxytocin peripherally and by blocking peripheral actions with antagonists. Reports in the literature of oxytocin measurements include many that have been made with discredited methodology. Claims that peripheral measurements of oxytocin reflect central release are questionable at best.","container-title":"Biological Psychiatry","DOI":"10.1016/j.biopsych.2015.05.003","ISSN":"1873-2402","issue":"3","journalAbbreviation":"Biol Psychiatry","language":"eng","note":"PMID: 26049207","page":"243-250","source":"PubMed","title":"Intranasal Oxytocin: Myths and Delusions","title-short":"Intranasal Oxytocin","volume":"79","author":[{"family":"Leng","given":"Gareth"},{"family":"Ludwig","given":"Mike"}],"issued":{"date-parts":[["2016",2,1]]}}}],"schema":"https://github.com/citation-style-language/schema/raw/master/csl-citation.json"}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[19]</w:t>
      </w:r>
      <w:r w:rsidR="0015041B">
        <w:rPr>
          <w:rFonts w:asciiTheme="majorHAnsi" w:hAnsiTheme="majorHAnsi" w:cstheme="majorHAnsi"/>
        </w:rPr>
        <w:fldChar w:fldCharType="end"/>
      </w:r>
      <w:r w:rsidRPr="00096FA2">
        <w:rPr>
          <w:rFonts w:asciiTheme="majorHAnsi" w:hAnsiTheme="majorHAnsi" w:cstheme="majorHAnsi"/>
        </w:rPr>
        <w:t xml:space="preserve">. The </w:t>
      </w:r>
      <w:proofErr w:type="spellStart"/>
      <w:r w:rsidRPr="00096FA2">
        <w:rPr>
          <w:rFonts w:asciiTheme="majorHAnsi" w:hAnsiTheme="majorHAnsi" w:cstheme="majorHAnsi"/>
        </w:rPr>
        <w:t>NoSeMaze</w:t>
      </w:r>
      <w:proofErr w:type="spellEnd"/>
      <w:r w:rsidRPr="00096FA2">
        <w:rPr>
          <w:rFonts w:asciiTheme="majorHAnsi" w:hAnsiTheme="majorHAnsi" w:cstheme="majorHAnsi"/>
        </w:rPr>
        <w:t xml:space="preserve"> system allowed us to study self-paced interactions in freely moving mouse </w:t>
      </w:r>
      <w:commentRangeStart w:id="116"/>
      <w:r w:rsidRPr="00096FA2">
        <w:rPr>
          <w:rFonts w:asciiTheme="majorHAnsi" w:hAnsiTheme="majorHAnsi" w:cstheme="majorHAnsi"/>
        </w:rPr>
        <w:t>colonies</w:t>
      </w:r>
      <w:commentRangeEnd w:id="116"/>
      <w:r w:rsidR="0015041B">
        <w:rPr>
          <w:rStyle w:val="CommentReference"/>
        </w:rPr>
        <w:commentReference w:id="116"/>
      </w:r>
      <w:r w:rsidRPr="00096FA2">
        <w:rPr>
          <w:rFonts w:asciiTheme="majorHAnsi" w:hAnsiTheme="majorHAnsi" w:cstheme="majorHAnsi"/>
        </w:rPr>
        <w:t>, providing an opportunity to assess the supra-organismal effects of OXTR dysfunction at the network level. By interspersing a minority of mutants within a wild-type population, we mimicked sparse genetic variations found in natural societies while avoiding artificial shifts in collective behavior. This approach revealed that, despite displaying normal social approach behavior and intact dyadic interaction sequences, OXTR</w:t>
      </w:r>
      <w:r w:rsidRPr="00096FA2">
        <w:rPr>
          <w:rFonts w:asciiTheme="majorHAnsi" w:hAnsiTheme="majorHAnsi" w:cstheme="majorHAnsi"/>
          <w:vertAlign w:val="superscript"/>
        </w:rPr>
        <w:t>ΔAON</w:t>
      </w:r>
      <w:r w:rsidRPr="00096FA2">
        <w:rPr>
          <w:rFonts w:asciiTheme="majorHAnsi" w:hAnsiTheme="majorHAnsi" w:cstheme="majorHAnsi"/>
        </w:rPr>
        <w:t xml:space="preserve"> mutants exhibited profound impairments in forming structured social relationships.</w:t>
      </w:r>
    </w:p>
    <w:p w14:paraId="2ED79A62" w14:textId="39E5B731" w:rsidR="00096FA2" w:rsidRDefault="00096FA2" w:rsidP="00096FA2">
      <w:pPr>
        <w:jc w:val="both"/>
        <w:rPr>
          <w:rFonts w:asciiTheme="majorHAnsi" w:hAnsiTheme="majorHAnsi" w:cstheme="majorHAnsi"/>
        </w:rPr>
      </w:pPr>
      <w:r w:rsidRPr="00096FA2">
        <w:rPr>
          <w:rFonts w:asciiTheme="majorHAnsi" w:hAnsiTheme="majorHAnsi" w:cstheme="majorHAnsi"/>
        </w:rPr>
        <w:t xml:space="preserve">This dissociation between simple social behaviors and higher-order social integration aligns with observations in high-functioning autism spectrum disorder (ASD)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{"citationID":"okmECZ1Y","properties":{"formattedCitation":"[6, 7]","plainCitation":"[6, 7]","noteIndex":0},"citationItems":[{"id":1752,"uris":["http://zotero.org/users/local/jLTlwl1A/items/IHDJBYCD"],"itemData":{"id":1752,"type":"article-journal","abstract":"The idea that social motivation deficits play a central role in Autism Spectrum Disorders (ASD) has recently gained increased interest. This constitutes a shift in autism research, which has traditionally focused more intensely on cognitive impairments, such as theory-of-mind deficits or executive dysfunction, and has granted comparatively less attention to motivational factors. This review delineates the concept of social motivation and capitalizes on recent findings in several research areas to provide an integrated account of social motivation at the behavioral, biological and evolutionary levels. We conclude that ASD can be construed as an extreme case of diminished social motivation and, as such, provides a powerful model to understand humans' intrinsic drive to seek acceptance and avoid rejection.","container-title":"Trends in Cognitive Sciences","DOI":"10.1016/j.tics.2012.02.007","ISSN":"1879-307X","issue":"4","journalAbbreviation":"Trends Cogn Sci","language":"eng","note":"PMID: 22425667\nPMCID: PMC3329932","page":"231-239","source":"PubMed","title":"The social motivation theory of autism","volume":"16","author":[{"family":"Chevallier","given":"Coralie"},{"family":"Kohls","given":"Gregor"},{"family":"Troiani","given":"Vanessa"},{"family":"Brodkin","given":"Edward S."},{"family":"Schultz","given":"Robert T."}],"issued":{"date-parts":[["2012",4]]}}},{"id":1754,"uris":["http://zotero.org/users/local/jLTlwl1A/items/RZHZTEZT"],"itemData":{"id":1754,"type":"article-journal","abstract":"In this review, we summarize our research program, which has as its goal charting the typical and atypical development of the social brain in children, adolescents, and adults with and without autism. We highlight recent work using virtual reality stimuli, eye tracking, and functional magnetic resonance imaging that has implicated the superior temporal sulcus (STS) region as an important component of the network of brain regions that support various aspects of social cognition and social perception. Our work in typically developing adults has led to the conclusion that the STS region is involved in social perception via its role in the visual analysis of others' actions and intentions from biological-motion cues. Our work in high-functioning adolescents and adults with autism has implicated the STS region as a mechanism underlying social perception dysfunction in this neurodevelopmental disorder. We also report novel findings from a study of biological-motion perception in young children with and without autism.","container-title":"Annals of the New York Academy of Sciences","DOI":"10.1196/annals.1416.007","ISSN":"1749-6632","journalAbbreviation":"Ann N Y Acad Sci","language":"eng","note":"PMID: 19076404\nPMCID: PMC2804066","page":"283-299","source":"PubMed","title":"Brain mechanisms for social perception: lessons from autism and typical development","title-short":"Brain mechanisms for social perception","volume":"1145","author":[{"family":"Pelphrey","given":"Kevin A."},{"family":"Carter","given":"Elizabeth J."}],"issued":{"date-parts":[["2008",12]]}}}],"schema":"https://github.com/citation-style-language/schema/raw/master/csl-citation.json"}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[6, 7]</w:t>
      </w:r>
      <w:r w:rsidR="0015041B">
        <w:rPr>
          <w:rFonts w:asciiTheme="majorHAnsi" w:hAnsiTheme="majorHAnsi" w:cstheme="majorHAnsi"/>
        </w:rPr>
        <w:fldChar w:fldCharType="end"/>
      </w:r>
      <w:r w:rsidRPr="00096FA2">
        <w:rPr>
          <w:rFonts w:asciiTheme="majorHAnsi" w:hAnsiTheme="majorHAnsi" w:cstheme="majorHAnsi"/>
        </w:rPr>
        <w:t xml:space="preserve">, where individuals may engage in social interactions yet struggle to form deep, reciprocal bonds. Our results highlight the importance of studying complex behaviors beyond isolated social motifs, as deficits in structured social cognition may not be evident when considering only basic interaction frequencies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{"citationID":"kqZqqoBa","properties":{"formattedCitation":"[2]","plainCitation":"[2]","noteIndex":0},"citationItems":[{"id":1742,"uris":["http://zotero.org/users/local/jLTlwl1A/items/MJQWHM6E"],"itemData":{"id":1742,"type":"article-journal","abstract":"Mentalizing refers to our ability to read the mental states of other agents and engages many neural processes. The brain's mirror system allows us to share the emotions of others. Through perspective taking, we can infer what a person currently believes about the world given their point of view. Finally, the human brain has the unique ability to represent the mental states of the self and the other and the relationship between these mental states, making possible the communication of ideas.","container-title":"Neuron","DOI":"10.1016/j.neuron.2006.05.001","ISSN":"0896-6273","issue":"4","journalAbbreviation":"Neuron","language":"eng","note":"PMID: 16701204","page":"531-534","source":"PubMed","title":"The neural basis of mentalizing","volume":"50","author":[{"family":"Frith","given":"Chris D."},{"family":"Frith","given":"Uta"}],"issued":{"date-parts":[["2006",5,18]]}}}],"schema":"https://github.com/citation-style-language/schema/raw/master/csl-citation.json"}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[2]</w:t>
      </w:r>
      <w:r w:rsidR="0015041B">
        <w:rPr>
          <w:rFonts w:asciiTheme="majorHAnsi" w:hAnsiTheme="majorHAnsi" w:cstheme="majorHAnsi"/>
        </w:rPr>
        <w:fldChar w:fldCharType="end"/>
      </w:r>
      <w:r w:rsidRPr="00096FA2">
        <w:rPr>
          <w:rFonts w:asciiTheme="majorHAnsi" w:hAnsiTheme="majorHAnsi" w:cstheme="majorHAnsi"/>
        </w:rPr>
        <w:t>.</w:t>
      </w:r>
    </w:p>
    <w:p w14:paraId="1BE2BE1E" w14:textId="1EDCB21A" w:rsidR="00096FA2" w:rsidRDefault="00096FA2" w:rsidP="00096FA2">
      <w:pPr>
        <w:jc w:val="both"/>
        <w:rPr>
          <w:rFonts w:asciiTheme="majorHAnsi" w:hAnsiTheme="majorHAnsi" w:cstheme="majorHAnsi"/>
        </w:rPr>
      </w:pPr>
      <w:r w:rsidRPr="00096FA2">
        <w:rPr>
          <w:rFonts w:asciiTheme="majorHAnsi" w:hAnsiTheme="majorHAnsi" w:cstheme="majorHAnsi"/>
        </w:rPr>
        <w:t xml:space="preserve">Rich clubs represent a fundamental aspect of social network organization in both humans and animals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{"citationID":"nYcyme4c","properties":{"formattedCitation":"[9, 17, 20]","plainCitation":"[9, 17, 20]","noteIndex":0},"citationItems":[{"id":1760,"uris":["http://zotero.org/users/local/jLTlwl1A/items/9EPF4TNP"],"itemData":{"id":1760,"type":"article-journal","abstract":"The human brain is a complex network of interlinked regions. Recent studies have demonstrated the existence of a number of highly connected and highly central neocortical hub regions, regions that play a key role in global information integration between different parts of the network. The potential functional importance of these \"brain hubs\" is underscored by recent studies showing that disturbances of their structural and functional connectivity profile are linked to neuropathology. This study aims to map out both the subcortical and neocortical hubs of the brain and examine their mutual relationship, particularly their structural linkages. Here, we demonstrate that brain hubs form a so-called \"rich club,\" characterized by a tendency for high-degree nodes to be more densely connected among themselves than nodes of a lower degree, providing important information on the higher-level topology of the brain network. Whole-brain structural networks of 21 subjects were reconstructed using diffusion tensor imaging data. Examining the connectivity profile of these networks revealed a group of 12 strongly interconnected bihemispheric hub regions, comprising the precuneus, superior frontal and superior parietal cortex, as well as the subcortical hippocampus, putamen, and thalamus. Importantly, these hub regions were found to be more densely interconnected than would be expected based solely on their degree, together forming a rich club. We discuss the potential functional implications of the rich-club organization of the human connectome, particularly in light of its role in information integration and in conferring robustness to its structural core.","container-title":"The Journal of Neuroscience: The Official Journal of the Society for Neuroscience","DOI":"10.1523/JNEUROSCI.3539-11.2011","ISSN":"1529-2401","issue":"44","journalAbbreviation":"J Neurosci","language":"eng","note":"PMID: 22049421\nPMCID: PMC6623027","page":"15775-15786","source":"PubMed","title":"Rich-club organization of the human connectome","volume":"31","author":[{"family":"Heuvel","given":"Martijn P.","non-dropping-particle":"van den"},{"family":"Sporns","given":"Olaf"}],"issued":{"date-parts":[["2011",11,2]]}}},{"id":1769,"uris":["http://zotero.org/users/local/jLTlwl1A/items/QA9LAPP5"],"itemData":{"id":1769,"type":"article-journal","abstract":"Although small-scale studies have described the effects of oxytocin on social deficits in autism spectrum disorder (ASD), no large-scale study has been conducted. In this randomized, parallel-group, multicenter, placebo-controlled, double-blind trial in Japan, 106 ASD individuals (18-48 y.o.) were enrolled between Jan 2015 and March 2016. Participants were randomly assigned to a 6-week intranasal oxytocin (48IU/day, n = 53) or placebo (n = 53) group. One-hundred-three participants were analyzed. Since oxytocin reduced the primary endpoint, Autism Diagnostic Observation Schedule (ADOS) reciprocity, (from 8.5 to 7.7; P &lt; .001) but placebo also reduced the score (8.3 to 7.2; P &lt; .001), no between-group difference was found (effect size -0.08; 95% CI, -0.46 to 0.31; P = .69); however, plasma oxytocin was only elevated from baseline to endpoint in the oxytocin-group compared with the placebo-group (effect size -1.12; -1.53 to -0.70; P &lt; .0001). Among the secondary endpoints, oxytocin reduced ADOS repetitive behavior (2.0 to 1.5; P &lt; .0001) compared with placebo (2.0 to 1.8; P = .43) (effect size 0.44; 0.05 to 0.83; P = .026). In addition, the duration of gaze fixation on socially relevant regions, another secondary endpoint, was increased by oxytocin (41.2 to 52.3; P = .03) compared with placebo (45.7 to 40.4; P = .25) (effect size 0.55; 0.10 to 1.0; P = .018). No significant effects were observed for the other secondary endpoints. No significant difference in the prevalence of adverse events was observed between groups, although one participant experienced temporary gynecomastia during oxytocin administration. Based on the present findings, we cannot recommend continuous intranasal oxytocin treatment alone at the current dose and duration for treatment of the core social symptoms of high-functioning ASD in adult men, although this large-scale trial suggests oxytocin's possibility to treat ASD repetitive behavior.","container-title":"Molecular Psychiatry","DOI":"10.1038/s41380-018-0097-2","ISSN":"1476-5578","issue":"8","journalAbbreviation":"Mol Psychiatry","language":"eng","note":"PMID: 29955161","page":"1849-1858","source":"PubMed","title":"Effect of intranasal oxytocin on the core social symptoms of autism spectrum disorder: a randomized clinical trial","title-short":"Effect of intranasal oxytocin on the core social symptoms of autism spectrum disorder","volume":"25","author":[{"family":"Yamasue","given":"Hidenori"},{"family":"Okada","given":"Takashi"},{"family":"Munesue","given":"Toshio"},{"family":"Kuroda","given":"Miho"},{"family":"Fujioka","given":"Toru"},{"family":"Uno","given":"Yota"},{"family":"Matsumoto","given":"Kaori"},{"family":"Kuwabara","given":"Hitoshi"},{"family":"Mori","given":"Daisuke"},{"family":"Okamoto","given":"Yuko"},{"family":"Yoshimura","given":"Yuko"},{"family":"Kawakubo","given":"Yuki"},{"family":"Arioka","given":"Yuko"},{"family":"Kojima","given":"Masaki"},{"family":"Yuhi","given":"Teruko"},{"family":"Owada","given":"Keiho"},{"family":"Yassin","given":"Walid"},{"family":"Kushima","given":"Itaru"},{"family":"Benner","given":"Seico"},{"family":"Ogawa","given":"Nanayo"},{"family":"Eriguchi","given":"Yosuke"},{"family":"Kawano","given":"Naoko"},{"family":"Uemura","given":"Yukari"},{"family":"Yamamoto","given":"Maeri"},{"family":"Kano","given":"Yukiko"},{"family":"Kasai","given":"Kiyoto"},{"family":"Higashida","given":"Haruhiro"},{"family":"Ozaki","given":"Norio"},{"family":"Kosaka","given":"Hirotaka"}],"issued":{"date-parts":[["2020",8]]}}},{"id":1781,"uris":["http://zotero.org/users/local/jLTlwl1A/items/9EW455VD"],"itemData":{"id":1781,"type":"article-journal","abstract":"The recent high level of interest in weighted complex networks gives rise to a need to develop new measures and to generalize existing ones to take the weights of links into account. Here we focus on various generalizations of the clustering coefficient, which is one of the central characteristics in the complex network theory. We present a comparative study of the several suggestions introduced in the literature, and point out their advantages and limitations. The concepts are illustrated by simple examples as well as by empirical data of the world trade and weighted coauthorship networks.","container-title":"Physical Review. E, Statistical, Nonlinear, and Soft Matter Physics","DOI":"10.1103/PhysRevE.75.027105","ISSN":"1539-3755","issue":"2 Pt 2","journalAbbreviation":"Phys Rev E Stat Nonlin Soft Matter Phys","language":"eng","note":"PMID: 17358454","page":"027105","source":"PubMed","title":"Generalizations of the clustering coefficient to weighted complex networks","volume":"75","author":[{"family":"Saramäki","given":"Jari"},{"family":"Kivelä","given":"Mikko"},{"family":"Onnela","given":"Jukka-Pekka"},{"family":"Kaski","given":"Kimmo"},{"family":"Kertész","given":"János"}],"issued":{"date-parts":[["2007",2]]}}}],"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[9, 17, 20]</w:t>
      </w:r>
      <w:r w:rsidR="0015041B">
        <w:rPr>
          <w:rFonts w:asciiTheme="majorHAnsi" w:hAnsiTheme="majorHAnsi" w:cstheme="majorHAnsi"/>
        </w:rPr>
        <w:fldChar w:fldCharType="end"/>
      </w:r>
      <w:r w:rsidRPr="00096FA2">
        <w:rPr>
          <w:rFonts w:asciiTheme="majorHAnsi" w:hAnsiTheme="majorHAnsi" w:cstheme="majorHAnsi"/>
        </w:rPr>
        <w:t xml:space="preserve">, forming stable hubs within social systems. Our findings demonstrate that normotypic mice generally establish rich clubs shortly after being introduced into a social environment and maintain membership over time. However, these structures are not intrinsic to individuals but </w:t>
      </w:r>
      <w:r w:rsidR="0015041B">
        <w:rPr>
          <w:rFonts w:asciiTheme="majorHAnsi" w:hAnsiTheme="majorHAnsi" w:cstheme="majorHAnsi"/>
        </w:rPr>
        <w:t xml:space="preserve">may </w:t>
      </w:r>
      <w:r w:rsidRPr="00096FA2">
        <w:rPr>
          <w:rFonts w:asciiTheme="majorHAnsi" w:hAnsiTheme="majorHAnsi" w:cstheme="majorHAnsi"/>
        </w:rPr>
        <w:t xml:space="preserve">emerge from group-specific dynamics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{"citationID":"0LG0mUQ0","properties":{"formattedCitation":"[10]","plainCitation":"[10]","noteIndex":0},"citationItems":[{"id":1763,"uris":["http://zotero.org/users/local/jLTlwl1A/items/E2JPRUPH"],"itemData":{"id":1763,"type":"article-journal","abstract":"How do social networks affect the spread of behavior? A popular hypothesis states that networks with many clustered ties and a high degree of separation will be less effective for behavioral diffusion than networks in which locally redundant ties are rewired to provide shortcuts across the social space. A competing hypothesis argues that when behaviors require social reinforcement, a network with more clustering may be more advantageous, even if the network as a whole has a larger diameter. I investigated the effects of network structure on diffusion by studying the spread of health behavior through artificially structured online communities. Individual adoption was much more likely when participants received social reinforcement from multiple neighbors in the social network. The behavior spread farther and faster across clustered-lattice networks than across corresponding random networks.","container-title":"Science (New York, N.Y.)","DOI":"10.1126/science.1185231","ISSN":"1095-9203","issue":"5996","journalAbbreviation":"Science","language":"eng","note":"PMID: 20813952","page":"1194-1197","source":"PubMed","title":"The spread of behavior in an online social network experiment","volume":"329","author":[{"family":"Centola","given":"Damon"}],"issued":{"date-parts":[["2010",9,3]]}}}],"schema":"https://github.com/citation-style-language/schema/raw/master/csl-citation.json"}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[10]</w:t>
      </w:r>
      <w:r w:rsidR="0015041B">
        <w:rPr>
          <w:rFonts w:asciiTheme="majorHAnsi" w:hAnsiTheme="majorHAnsi" w:cstheme="majorHAnsi"/>
        </w:rPr>
        <w:fldChar w:fldCharType="end"/>
      </w:r>
      <w:r w:rsidRPr="00096FA2">
        <w:rPr>
          <w:rFonts w:asciiTheme="majorHAnsi" w:hAnsiTheme="majorHAnsi" w:cstheme="majorHAnsi"/>
        </w:rPr>
        <w:t xml:space="preserve">, as evidenced </w:t>
      </w:r>
      <w:r w:rsidR="0015041B">
        <w:rPr>
          <w:rFonts w:asciiTheme="majorHAnsi" w:hAnsiTheme="majorHAnsi" w:cstheme="majorHAnsi"/>
        </w:rPr>
        <w:t xml:space="preserve">here </w:t>
      </w:r>
      <w:r w:rsidRPr="00096FA2">
        <w:rPr>
          <w:rFonts w:asciiTheme="majorHAnsi" w:hAnsiTheme="majorHAnsi" w:cstheme="majorHAnsi"/>
        </w:rPr>
        <w:t>by the fact that previous rich club members were not more likely to re-enter a rich club when introduced to a new social group. This suggests that structured social bonding is an adaptive and situationally learned process rather than a fixed individual trait.</w:t>
      </w:r>
    </w:p>
    <w:p w14:paraId="5F30905B" w14:textId="1640E30C" w:rsidR="00096FA2" w:rsidRDefault="00096FA2" w:rsidP="00096FA2">
      <w:pPr>
        <w:jc w:val="both"/>
        <w:rPr>
          <w:rFonts w:asciiTheme="majorHAnsi" w:hAnsiTheme="majorHAnsi" w:cstheme="majorHAnsi"/>
        </w:rPr>
      </w:pPr>
      <w:r w:rsidRPr="00096FA2">
        <w:rPr>
          <w:rFonts w:asciiTheme="majorHAnsi" w:hAnsiTheme="majorHAnsi" w:cstheme="majorHAnsi"/>
        </w:rPr>
        <w:t>Notably, OXTR</w:t>
      </w:r>
      <w:r w:rsidRPr="00096FA2">
        <w:rPr>
          <w:rFonts w:asciiTheme="majorHAnsi" w:hAnsiTheme="majorHAnsi" w:cstheme="majorHAnsi"/>
          <w:vertAlign w:val="superscript"/>
        </w:rPr>
        <w:t>ΔAON</w:t>
      </w:r>
      <w:r w:rsidRPr="00096FA2">
        <w:rPr>
          <w:rFonts w:asciiTheme="majorHAnsi" w:hAnsiTheme="majorHAnsi" w:cstheme="majorHAnsi"/>
        </w:rPr>
        <w:t xml:space="preserve"> mutants failed to enter rich clubs despite exhibiting typical social hierarchy positioning. This suggests that rich club formation relies on oxytocin-dependent social learning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{"citationID":"54kltVnN","properties":{"formattedCitation":"[13, 15]","plainCitation":"[13, 15]","noteIndex":0},"citationItems":[{"id":21,"uris":["http://zotero.org/users/local/jLTlwl1A/items/M4N8H5J9"],"itemData":{"id":21,"type":"article-journal","abstract":"Oxytocin promotes social interactions and recognition of conspecifics that rely on olfaction in most species. The circuit mechanisms through which oxytocin modifies olfactory processing are incompletely understood. Here, we observed that optogenetically induced oxytocin release enhanced olfactory exploration and same-sex recognition of adult rats. Consistent with oxytocin's function in the anterior olfactory cortex, particularly in social cue processing, region-selective receptor deletion impaired social recognition but left odor discrimination and recognition intact outside a social context. Oxytocin transiently increased the drive of the anterior olfactory cortex projecting to olfactory bulb interneurons. Cortical top-down recruitment of interneurons dynamically enhanced the inhibitory input to olfactory bulb projection neurons and increased the signal-to-noise of their output. In summary, oxytocin generates states for optimized information extraction in an early cortical top-down network that is required for social interactions with potential implications for sensory processing deficits in autism spectrum disorders.","container-title":"Neuron","DOI":"10.1016/j.neuron.2016.03.033","ISSN":"1097-4199","issue":"3","journalAbbreviation":"Neuron","language":"eng","note":"number: 3\nPMID: 27112498\nPMCID: PMC4860033","page":"609-621","source":"PubMed","title":"Oxytocin Enhances Social Recognition by Modulating Cortical Control of Early Olfactory Processing","volume":"90","author":[{"family":"Oettl","given":"Lars-Lennart"},{"family":"Ravi","given":"Namasivayam"},{"family":"Schneider","given":"Miriam"},{"family":"Scheller","given":"Max F."},{"family":"Schneider","given":"Peggy"},{"family":"Mitre","given":"Mariela"},{"family":"Silva Gouveia","given":"Miriam","non-dropping-particle":"da"},{"family":"Froemke","given":"Robert C."},{"family":"Chao","given":"Moses V."},{"family":"Young","given":"W. Scott"},{"family":"Meyer-Lindenberg","given":"Andreas"},{"family":"Grinevich","given":"Valery"},{"family":"Shusterman","given":"Roman"},{"family":"Kelsch","given":"Wolfgang"}],"issued":{"date-parts":[["2016"]],"season":"04"}}},{"id":1558,"uris":["http://zotero.org/users/local/jLTlwl1A/items/7L87M8IN"],"itemData":{"id":1558,"type":"article-journal","abstract":"Social recognition is essential for the formation of social structures. Many times, recognition comes with lesser exploration of familiar animals. This lesser exploration has led to the assumption that recognition may be a habituation memory. The underlying memory mechanisms and the thereby acquired cortical representations of familiar mice have remained largely unknown, however. Here, we introduce an approach directly examining the recognition process from volatile body odors among male mice. We show that volatile body odors emitted by mice are sufficient to identify individuals and that more salience is assigned to familiar mice. Familiarity is encoded by reinforced population responses in two olfactory cortex hubs and communicated to other brain regions. The underlying oxytocin-induced plasticity promotes the separation of the cortical representations of familiar from other mice. In summary, neuronal encoding of familiar animals is distinct and utilizes the cortical representational space more broadly, promoting storage of complex social relationships.","container-title":"Nature Communications","DOI":"10.1038/s41467-024-50113-6","ISSN":"2041-1723","issue":"1","journalAbbreviation":"Nat Commun","language":"eng","note":"number: 1\nPMID: 39054324\nPMCID: PMC11272796","page":"6274","source":"PubMed","title":"Oxytocin induces the formation of distinctive cortical representations and cognitions biased toward familiar mice","volume":"15","author":[{"family":"Wolf","given":"David"},{"family":"Hartig","given":"Renée"},{"family":"Zhuo","given":"Yi"},{"family":"Scheller","given":"Max F."},{"family":"Articus","given":"Mirko"},{"family":"Moor","given":"Marcel"},{"family":"Grinevich","given":"Valery"},{"family":"Linster","given":"Christiane"},{"family":"Russo","given":"Eleonora"},{"family":"Weber-Fahr","given":"Wolfgang"},{"family":"Reinwald","given":"Jonathan R."},{"family":"Kelsch","given":"Wolfgang"}],"issued":{"date-parts":[["2024",7,25]]}}}],"schema":"https://github.com/citation-style-language/schema/raw/master/csl-citation.json"}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[13, 15]</w:t>
      </w:r>
      <w:r w:rsidR="0015041B">
        <w:rPr>
          <w:rFonts w:asciiTheme="majorHAnsi" w:hAnsiTheme="majorHAnsi" w:cstheme="majorHAnsi"/>
        </w:rPr>
        <w:fldChar w:fldCharType="end"/>
      </w:r>
      <w:r w:rsidRPr="00096FA2">
        <w:rPr>
          <w:rFonts w:asciiTheme="majorHAnsi" w:hAnsiTheme="majorHAnsi" w:cstheme="majorHAnsi"/>
        </w:rPr>
        <w:t xml:space="preserve">, reinforcing the notion that stable, reciprocal social bonds require cognitive processes beyond mere social engagement. This distinction between social rank and structured social relations parallels human social hierarchies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{"citationID":"NOe5cyca","properties":{"formattedCitation":"[21]","plainCitation":"[21]","noteIndex":0},"citationItems":[{"id":1787,"uris":["http://zotero.org/users/local/jLTlwl1A/items/NLYGR7B8"],"itemData":{"id":1787,"type":"article-journal","abstract":"The neuropeptides oxytocin (OXT) and arginine vasopressin (AVP) are evolutionarily highly conserved mediators in the regulation of complex social cognition and behaviour. Recent studies have investigated the effects of OXT and AVP on human social interaction, the genetic mechanisms of inter-individual variation in social neuropeptide signalling and the actions of OXT and AVP in the human brain as revealed by neuroimaging. These data have advanced our understanding of the mechanisms by which these neuropeptides contribute to human social behaviour. OXT and AVP are emerging as targets for novel treatment approaches--particularly in synergistic combination with psychotherapy--for mental disorders characterized by social dysfunction, such as autism, social anxiety disorder, borderline personality disorder and schizophrenia.","container-title":"Nature Reviews. Neuroscience","DOI":"10.1038/nrn3044","ISSN":"1471-0048","issue":"9","journalAbbreviation":"Nat Rev Neurosci","language":"eng","note":"PMID: 21852800","page":"524-538","source":"PubMed","title":"Oxytocin and vasopressin in the human brain: social neuropeptides for translational medicine","title-short":"Oxytocin and vasopressin in the human brain","volume":"12","author":[{"family":"Meyer-Lindenberg","given":"Andreas"},{"family":"Domes","given":"Gregor"},{"family":"Kirsch","given":"Peter"},{"family":"Heinrichs","given":"Markus"}],"issued":{"date-parts":[["2011",8,19]]}}}],"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[21]</w:t>
      </w:r>
      <w:r w:rsidR="0015041B">
        <w:rPr>
          <w:rFonts w:asciiTheme="majorHAnsi" w:hAnsiTheme="majorHAnsi" w:cstheme="majorHAnsi"/>
        </w:rPr>
        <w:fldChar w:fldCharType="end"/>
      </w:r>
      <w:r w:rsidRPr="00096FA2">
        <w:rPr>
          <w:rFonts w:asciiTheme="majorHAnsi" w:hAnsiTheme="majorHAnsi" w:cstheme="majorHAnsi"/>
        </w:rPr>
        <w:t>, where status may facilitate but does not determine the ability to form close, reciprocal relationships.</w:t>
      </w:r>
      <w:r w:rsidRPr="00096FA2">
        <w:rPr>
          <w:rFonts w:asciiTheme="majorHAnsi" w:hAnsiTheme="majorHAnsi" w:cstheme="majorHAnsi"/>
        </w:rPr>
        <w:br/>
        <w:t>The differential effects of OXTR</w:t>
      </w:r>
      <w:r w:rsidRPr="00096FA2">
        <w:rPr>
          <w:rFonts w:asciiTheme="majorHAnsi" w:hAnsiTheme="majorHAnsi" w:cstheme="majorHAnsi"/>
          <w:vertAlign w:val="superscript"/>
        </w:rPr>
        <w:t>ΔAON</w:t>
      </w:r>
      <w:r w:rsidRPr="00096FA2">
        <w:rPr>
          <w:rFonts w:asciiTheme="majorHAnsi" w:hAnsiTheme="majorHAnsi" w:cstheme="majorHAnsi"/>
        </w:rPr>
        <w:t xml:space="preserve"> deletion on social rank and rich club membership indicate that these two aspects of social behavior are governed by distinct mechanisms. </w:t>
      </w:r>
      <w:r w:rsidRPr="00096FA2">
        <w:rPr>
          <w:rFonts w:asciiTheme="majorHAnsi" w:hAnsiTheme="majorHAnsi" w:cstheme="majorHAnsi"/>
        </w:rPr>
        <w:lastRenderedPageBreak/>
        <w:t>Social rank, which remained intact in mutants, appears to be an internalized trait, learned through past experiences and maintained across different social groups. In contrast, rich club membership requires continuous social learning and the ability to form and retain structured relationships in novel environments. The observed preservation of social rank despite deficits in structured social bonding highlights a role of oxytocin in enabling dynamic, reciprocal social learning rather than establishing fixed social traits. Given that OXTR was deleted in adulthood, all mice had the opportunity to acquire social rank during development.</w:t>
      </w:r>
    </w:p>
    <w:p w14:paraId="41C80632" w14:textId="1D6724BB" w:rsidR="00096FA2" w:rsidRDefault="00096FA2" w:rsidP="00096FA2">
      <w:pPr>
        <w:jc w:val="both"/>
        <w:rPr>
          <w:rFonts w:asciiTheme="majorHAnsi" w:hAnsiTheme="majorHAnsi" w:cstheme="majorHAnsi"/>
        </w:rPr>
      </w:pPr>
      <w:r w:rsidRPr="00096FA2">
        <w:rPr>
          <w:rFonts w:asciiTheme="majorHAnsi" w:hAnsiTheme="majorHAnsi" w:cstheme="majorHAnsi"/>
        </w:rPr>
        <w:t xml:space="preserve">The inability to form new, stable social relationships in novel environments is a key feature of ASD and other social disorders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{"citationID":"q2TdJDpz","properties":{"formattedCitation":"[7, 8]","plainCitation":"[7, 8]","noteIndex":0},"citationItems":[{"id":1754,"uris":["http://zotero.org/users/local/jLTlwl1A/items/RZHZTEZT"],"itemData":{"id":1754,"type":"article-journal","abstract":"In this review, we summarize our research program, which has as its goal charting the typical and atypical development of the social brain in children, adolescents, and adults with and without autism. We highlight recent work using virtual reality stimuli, eye tracking, and functional magnetic resonance imaging that has implicated the superior temporal sulcus (STS) region as an important component of the network of brain regions that support various aspects of social cognition and social perception. Our work in typically developing adults has led to the conclusion that the STS region is involved in social perception via its role in the visual analysis of others' actions and intentions from biological-motion cues. Our work in high-functioning adolescents and adults with autism has implicated the STS region as a mechanism underlying social perception dysfunction in this neurodevelopmental disorder. We also report novel findings from a study of biological-motion perception in young children with and without autism.","container-title":"Annals of the New York Academy of Sciences","DOI":"10.1196/annals.1416.007","ISSN":"1749-6632","journalAbbreviation":"Ann N Y Acad Sci","language":"eng","note":"PMID: 19076404\nPMCID: PMC2804066","page":"283-299","source":"PubMed","title":"Brain mechanisms for social perception: lessons from autism and typical development","title-short":"Brain mechanisms for social perception","volume":"1145","author":[{"family":"Pelphrey","given":"Kevin A."},{"family":"Carter","given":"Elizabeth J."}],"issued":{"date-parts":[["2008",12]]}}},{"id":1758,"uris":["http://zotero.org/users/local/jLTlwl1A/items/IIZ3WS4J"],"itemData":{"id":1758,"type":"article-journal","abstract":"BACKGROUND: Information on long-term prognosis in autism is limited. Outcome is known to be poor for those with an IQ below 50, but there have been few systematic studies of individuals with an IQ above this.\nMETHOD: Sixty-eight individuals meeting criteria for autism and with a performance IQ of 50 or above in childhood were followed up as adults. Their mean age when first seen was 7 years (range 3-15 years); at follow-up the average age was 29 years (range 21-48 years). Outcome measures included standardised cognitive, language and attainment tests. Information on social, communication and behavioural problems was obtained from the Autism Diagnostic Interview (ADI).\nRESULTS: Although a minority of adults had achieved relatively high levels of independence, most remained very dependent on their families or other support services. Few lived alone, had close friends, or permanent employment. Communication generally was impaired, and reading and spelling abilities were poor. Stereotyped behaviours or interests frequently persisted into adulthood. Ten individuals had developed epilepsy. Overall, only 12% were rated as having a 'Very Good' outcome; 10% were rated as 'Good' and 19% as 'Fair'. The majority was rated as having a 'Poor' (46%) or 'Very Poor' (12%) outcome. Individuals with a childhood performance IQ of at least 70 had a significantly better outcome than those with an IQ below this. However, within the normal IQ range outcome was very variable and, on an individual level, neither verbal nor performance IQ proved to be consistent prognostic indicators.\nCONCLUSIONS: Although outcome for adults with autism has improved over recent years, many remain highly dependent on others for support. This study provides some information on prognostic indicators, but more fine-grained research is needed into the childhood variables that are associated with good or poor outcome.","container-title":"Journal of Child Psychology and Psychiatry, and Allied Disciplines","DOI":"10.1111/j.1469-7610.2004.00215.x","ISSN":"0021-9630","issue":"2","journalAbbreviation":"J Child Psychol Psychiatry","language":"eng","note":"PMID: 14982237","page":"212-229","source":"PubMed","title":"Adult outcome for children with autism","volume":"45","author":[{"family":"Howlin","given":"Patricia"},{"family":"Goode","given":"Susan"},{"family":"Hutton","given":"Jane"},{"family":"Rutter","given":"Michael"}],"issued":{"date-parts":[["2004",2]]}}}],"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[7, 8]</w:t>
      </w:r>
      <w:r w:rsidR="0015041B">
        <w:rPr>
          <w:rFonts w:asciiTheme="majorHAnsi" w:hAnsiTheme="majorHAnsi" w:cstheme="majorHAnsi"/>
        </w:rPr>
        <w:fldChar w:fldCharType="end"/>
      </w:r>
      <w:r w:rsidRPr="00096FA2">
        <w:rPr>
          <w:rFonts w:asciiTheme="majorHAnsi" w:hAnsiTheme="majorHAnsi" w:cstheme="majorHAnsi"/>
        </w:rPr>
        <w:t xml:space="preserve">. Many individuals with ASD function well in rigid, structured environments but struggle with flexible, self-directed social interactions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{"citationID":"pWqF7Qod","properties":{"formattedCitation":"[22]","plainCitation":"[22]","noteIndex":0},"citationItems":[{"id":1797,"uris":["http://zotero.org/users/local/jLTlwl1A/items/IKJ2ZRRN"],"itemData":{"id":1797,"type":"chapter","abstract":"This chapter describes the different aspects of the theory of mind and autism. Difficulty in understanding other minds is a core cognitive feature of autism spectrum conditions. It is found that normal 3- to 4-year-olds already know that the brain has a set of mental functions, such as dreaming, wanting, thinking, and keeping secrets. In contrast, children with autism appear to know about the physical functions, but typically fail to mention any mental function of the brain. Children with autism, when studied under experimental conditions, have been shown to have difficulties both in the production of deception and in understanding when someone else is deceiving them. People with autism-spectrum conditions are clearly having mentalizing difficulties for reasons different from those seen in people with learning difficulties or those who are blind or deaf, since a deficit can be revealed even in the highest functioning individuals with an autism-spectrum condition in whom general comprehension problems can be ruled out.","collection-title":"Autism","container-title":"International Review of Research in Mental Retardation","note":"DOI: 10.1016/S0074-7750(00)80010-5","page":"169-184","publisher":"Academic Press","source":"ScienceDirect","title":"Theory of mind and autism: A review","title-short":"Theory of mind and autism","URL":"https://www.sciencedirect.com/science/article/pii/S0074775000800105","volume":"23","author":[{"family":"Baron-Cohen","given":"Simon"}],"accessed":{"date-parts":[["2025",5,29]]},"issued":{"date-parts":[["2000",1,1]]}}}],"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[22]</w:t>
      </w:r>
      <w:r w:rsidR="0015041B">
        <w:rPr>
          <w:rFonts w:asciiTheme="majorHAnsi" w:hAnsiTheme="majorHAnsi" w:cstheme="majorHAnsi"/>
        </w:rPr>
        <w:fldChar w:fldCharType="end"/>
      </w:r>
      <w:r w:rsidRPr="00096FA2">
        <w:rPr>
          <w:rFonts w:asciiTheme="majorHAnsi" w:hAnsiTheme="majorHAnsi" w:cstheme="majorHAnsi"/>
        </w:rPr>
        <w:t xml:space="preserve">, particularly in forming friendships. This deficit often only becomes apparent in adolescence or adulthood when individuals face increased social complexity </w:t>
      </w:r>
      <w:r w:rsidR="0015041B">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{"citationID":"RfltFLnC","properties":{"formattedCitation":"[23]","plainCitation":"[23]","noteIndex":0},"citationItems":[{"id":1799,"uris":["http://zotero.org/users/local/jLTlwl1A/items/KZEHFYA7"],"itemData":{"id":1799,"type":"chapter","abstract":"An especially rich vehicle to elucidate the influence of brain development on psychopathology has emerged from work being conducted by investigators in the area of neural plasticity. … Rather than adhering to a unidimensional belief in the deterministic role that unfolding biology exerts on behavior, a number of theorists operating within this tradition believe that brain function, and its subsequent influence on behavior, possesses self organizing functions that can, in fact, be altered by experience at certain sensitive periods of development that occur across the life course. Moreover, this framework moves … to a more integrative and dynamic transactional view on development that stresses the importance of both psychological and neural self-organization (pp. 533, Cicchetti &amp; Tucker, 1994).","collection-title":"Autism","container-title":"International Review of Research in Mental Retardation","note":"DOI: 10.1016/S0074-7750(00)80009-9","page":"139-168","publisher":"Academic Press","source":"ScienceDirect","title":"Neural plasticity, joint attention, and a transactional social-orienting model of autism","URL":"https://www.sciencedirect.com/science/article/pii/S0074775000800099","volume":"23","author":[{"family":"Mundy","given":"Peter"},{"family":"Rebecca Neal","given":"A."}],"accessed":{"date-parts":[["2025",5,29]]},"issued":{"date-parts":[["2000",1,1]]}}}],"schema":"https://github.com/citation-style-language/schema/raw/master/csl-citation.json"} </w:instrText>
      </w:r>
      <w:r w:rsidR="0015041B">
        <w:rPr>
          <w:rFonts w:asciiTheme="majorHAnsi" w:hAnsiTheme="majorHAnsi" w:cstheme="majorHAnsi"/>
        </w:rPr>
        <w:fldChar w:fldCharType="separate"/>
      </w:r>
      <w:r w:rsidR="000C4041" w:rsidRPr="000C4041">
        <w:rPr>
          <w:rFonts w:ascii="Calibri" w:hAnsi="Calibri" w:cs="Calibri"/>
        </w:rPr>
        <w:t>[23]</w:t>
      </w:r>
      <w:r w:rsidR="0015041B">
        <w:rPr>
          <w:rFonts w:asciiTheme="majorHAnsi" w:hAnsiTheme="majorHAnsi" w:cstheme="majorHAnsi"/>
        </w:rPr>
        <w:fldChar w:fldCharType="end"/>
      </w:r>
      <w:r w:rsidRPr="00096FA2">
        <w:rPr>
          <w:rFonts w:asciiTheme="majorHAnsi" w:hAnsiTheme="majorHAnsi" w:cstheme="majorHAnsi"/>
        </w:rPr>
        <w:t>. Our findings suggest that selectively impairing oxytocin signaling in a cortex that contributes to social cognition, exhibits a comparable phenotype. The oxytocin signaling in this sensory cortical region is critical for the cognitive processes that underpin de novo social bonding rather than simply facilitating social approach behavior. Mice with OXTR</w:t>
      </w:r>
      <w:r w:rsidRPr="00096FA2">
        <w:rPr>
          <w:rFonts w:asciiTheme="majorHAnsi" w:hAnsiTheme="majorHAnsi" w:cstheme="majorHAnsi"/>
          <w:vertAlign w:val="superscript"/>
        </w:rPr>
        <w:t>ΔAON</w:t>
      </w:r>
      <w:r w:rsidRPr="00096FA2">
        <w:rPr>
          <w:rFonts w:asciiTheme="majorHAnsi" w:hAnsiTheme="majorHAnsi" w:cstheme="majorHAnsi"/>
        </w:rPr>
        <w:t xml:space="preserve"> engage in social interactions but fail to build structured relationships in novel group settings.</w:t>
      </w:r>
    </w:p>
    <w:p w14:paraId="3DE61142" w14:textId="46312748" w:rsidR="00096FA2" w:rsidRDefault="00096FA2" w:rsidP="00096FA2">
      <w:pPr>
        <w:jc w:val="both"/>
        <w:rPr>
          <w:rFonts w:asciiTheme="majorHAnsi" w:hAnsiTheme="majorHAnsi" w:cstheme="majorHAnsi"/>
        </w:rPr>
      </w:pPr>
      <w:r w:rsidRPr="00096FA2">
        <w:rPr>
          <w:rFonts w:asciiTheme="majorHAnsi" w:hAnsiTheme="majorHAnsi" w:cstheme="majorHAnsi"/>
        </w:rPr>
        <w:t>Notably, OXTR</w:t>
      </w:r>
      <w:r w:rsidRPr="00096FA2">
        <w:rPr>
          <w:rFonts w:asciiTheme="majorHAnsi" w:hAnsiTheme="majorHAnsi" w:cstheme="majorHAnsi"/>
          <w:vertAlign w:val="superscript"/>
        </w:rPr>
        <w:t>ΔAON</w:t>
      </w:r>
      <w:r w:rsidRPr="00096FA2">
        <w:rPr>
          <w:rFonts w:asciiTheme="majorHAnsi" w:hAnsiTheme="majorHAnsi" w:cstheme="majorHAnsi"/>
        </w:rPr>
        <w:t xml:space="preserve"> mice maintained a normal intensity of approaches to others in the maze; however, their approaches fluctuated substantially more, even compared to normotypic mice not in a rich club. Importantly, social networks are dynamic systems, where altered behavior in one individual can affect others' behavior </w:t>
      </w:r>
      <w:r w:rsidR="007C11A4">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{"citationID":"8bCygMmc","properties":{"formattedCitation":"[10, 24]","plainCitation":"[10, 24]","noteIndex":0},"citationItems":[{"id":1763,"uris":["http://zotero.org/users/local/jLTlwl1A/items/E2JPRUPH"],"itemData":{"id":1763,"type":"article-journal","abstract":"How do social networks affect the spread of behavior? A popular hypothesis states that networks with many clustered ties and a high degree of separation will be less effective for behavioral diffusion than networks in which locally redundant ties are rewired to provide shortcuts across the social space. A competing hypothesis argues that when behaviors require social reinforcement, a network with more clustering may be more advantageous, even if the network as a whole has a larger diameter. I investigated the effects of network structure on diffusion by studying the spread of health behavior through artificially structured online communities. Individual adoption was much more likely when participants received social reinforcement from multiple neighbors in the social network. The behavior spread farther and faster across clustered-lattice networks than across corresponding random networks.","container-title":"Science (New York, N.Y.)","DOI":"10.1126/science.1185231","ISSN":"1095-9203","issue":"5996","journalAbbreviation":"Science","language":"eng","note":"PMID: 20813952","page":"1194-1197","source":"PubMed","title":"The spread of behavior in an online social network experiment","volume":"329","author":[{"family":"Centola","given":"Damon"}],"issued":{"date-parts":[["2010",9,3]]}}},{"id":1801,"uris":["http://zotero.org/users/local/jLTlwl1A/items/EDEMXM9Q"],"itemData":{"id":1801,"type":"book","abstract":"Celebrated scientists Nicholas Christakis and James Fowler explain the amazing power of social networks and our profound influence on one another's lives. Your colleague's husband's sister can make you fat, even if you don't know her. A happy neighbor has more impact on your happiness than a happy spouse. These startling revelations of how much we truly influence one another are revealed in the studies of Dr. Christakis and Fowler, which have repeatedly made front-page news nationwide.  In Connected, the authors explain why emotions are contagious, how health behaviors spread, why the rich get richer, even how we find and choose our partners. Intriguing and entertaining, Connected overturns the notion of the individual and provides a revolutionary paradigm-that social networks influence our ideas, emotions, health, relationships, behavior, politics, and much more. It will change the way we think about every aspect of our lives.","ISBN":"978-0-316-07134-5","language":"en","note":"Google-Books-ID: 2o1cDwAAQBAJ","number-of-pages":"316","publisher":"Hachette UK","source":"Google Books","title":"Connected: The Surprising Power of Our Social Networks and How They Shape Our Lives","title-short":"Connected","author":[{"family":"Christakis","given":"Nicholas A."},{"family":"Fowler","given":"James H."}],"issued":{"date-parts":[["2009",9,28]]}}}],"schema":"https://github.com/citation-style-language/schema/raw/master/csl-citation.json"} </w:instrText>
      </w:r>
      <w:r w:rsidR="007C11A4">
        <w:rPr>
          <w:rFonts w:asciiTheme="majorHAnsi" w:hAnsiTheme="majorHAnsi" w:cstheme="majorHAnsi"/>
        </w:rPr>
        <w:fldChar w:fldCharType="separate"/>
      </w:r>
      <w:r w:rsidR="000C4041" w:rsidRPr="000C4041">
        <w:rPr>
          <w:rFonts w:ascii="Calibri" w:hAnsi="Calibri" w:cs="Calibri"/>
        </w:rPr>
        <w:t>[10, 24]</w:t>
      </w:r>
      <w:r w:rsidR="007C11A4">
        <w:rPr>
          <w:rFonts w:asciiTheme="majorHAnsi" w:hAnsiTheme="majorHAnsi" w:cstheme="majorHAnsi"/>
        </w:rPr>
        <w:fldChar w:fldCharType="end"/>
      </w:r>
      <w:r w:rsidRPr="00096FA2">
        <w:rPr>
          <w:rFonts w:asciiTheme="majorHAnsi" w:hAnsiTheme="majorHAnsi" w:cstheme="majorHAnsi"/>
        </w:rPr>
        <w:t>. Indeed, we observed that others connected to the mutants interacted with them in a less stable fashion.</w:t>
      </w:r>
      <w:r>
        <w:rPr>
          <w:rFonts w:asciiTheme="majorHAnsi" w:hAnsiTheme="majorHAnsi" w:cstheme="majorHAnsi"/>
        </w:rPr>
        <w:t xml:space="preserve"> </w:t>
      </w:r>
      <w:r w:rsidRPr="00096FA2">
        <w:rPr>
          <w:rFonts w:asciiTheme="majorHAnsi" w:hAnsiTheme="majorHAnsi" w:cstheme="majorHAnsi"/>
        </w:rPr>
        <w:t xml:space="preserve">Such social impairments exist along a continuum in the general population </w:t>
      </w:r>
      <w:r w:rsidR="007C11A4">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{"citationID":"yjI7pe7U","properties":{"formattedCitation":"[25]","plainCitation":"[25]","noteIndex":0},"citationItems":[{"id":1812,"uris":["http://zotero.org/users/local/jLTlwl1A/items/C6GVJ9FF"],"itemData":{"id":1812,"type":"article-journal","abstract":"Research in social epidemiology suggests that the absence of positive social relationships is a significant risk factor for broad-based morbidity and mortality. The nature of these social relationships and the mechanisms underlying this association are of increasing interest as the population gets older and the health care costs associated with chronic disease escalate in industrialized countries. We review selected evidence on the nature of social relationships and focus on one particular facet of the connection continuum - the extent to which an individual feels isolated (i.e., feels lonely) in a social world. Evidence indicates that loneliness heightens sensitivity to social threats and motivates the renewal of social connections, but it can also impair executive functioning, sleep, and mental and physical well-being. Together, these effects contribute to higher rates of morbidity and mortality in lonely older adults.","container-title":"Social and Personality Psychology Compass","DOI":"10.1111/spc3.12087","ISSN":"1751-9004","issue":"2","journalAbbreviation":"Soc Personal Psychol Compass","language":"eng","note":"PMID: 24839458\nPMCID: PMC4021390","page":"58-72","source":"PubMed","title":"Social Relationships and Health: The Toxic Effects of Perceived Social Isolation","title-short":"Social Relationships and Health","volume":"8","author":[{"family":"Cacioppo","given":"John T."},{"family":"Cacioppo","given":"Stephanie"}],"issued":{"date-parts":[["2014",2,1]]}}}],"schema":"https://github.com/citation-style-language/schema/raw/master/csl-citation.json"} </w:instrText>
      </w:r>
      <w:r w:rsidR="007C11A4">
        <w:rPr>
          <w:rFonts w:asciiTheme="majorHAnsi" w:hAnsiTheme="majorHAnsi" w:cstheme="majorHAnsi"/>
        </w:rPr>
        <w:fldChar w:fldCharType="separate"/>
      </w:r>
      <w:r w:rsidR="000C4041" w:rsidRPr="000C4041">
        <w:rPr>
          <w:rFonts w:ascii="Calibri" w:hAnsi="Calibri" w:cs="Calibri"/>
        </w:rPr>
        <w:t>[25]</w:t>
      </w:r>
      <w:r w:rsidR="007C11A4">
        <w:rPr>
          <w:rFonts w:asciiTheme="majorHAnsi" w:hAnsiTheme="majorHAnsi" w:cstheme="majorHAnsi"/>
        </w:rPr>
        <w:fldChar w:fldCharType="end"/>
      </w:r>
      <w:r w:rsidRPr="00096FA2">
        <w:rPr>
          <w:rFonts w:asciiTheme="majorHAnsi" w:hAnsiTheme="majorHAnsi" w:cstheme="majorHAnsi"/>
        </w:rPr>
        <w:t xml:space="preserve">, influencing personal and professional outcomes </w:t>
      </w:r>
      <w:r w:rsidR="007C11A4">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{"citationID":"T0YDi1AC","properties":{"formattedCitation":"[26]","plainCitation":"[26]","noteIndex":0},"citationItems":[{"id":1805,"uris":["http://zotero.org/users/local/jLTlwl1A/items/9CX4ME5J"],"itemData":{"id":1805,"type":"article-journal","abstract":"In a meta-analysis, Julianne Holt-Lunstad and colleagues find that individuals' social relationships have as much influence on mortality risk as other well-established risk factors for mortality, such as smoking.","container-title":"PLOS Medicine","DOI":"10.1371/journal.pmed.1000316","ISSN":"1549-1676","issue":"7","journalAbbreviation":"PLOS Medicine","language":"en","note":"publisher: Public Library of Science","page":"e1000316","source":"PLoS Journals","title":"Social Relationships and Mortality Risk: A Meta-analytic Review","title-short":"Social Relationships and Mortality Risk","volume":"7","author":[{"family":"Holt-Lunstad","given":"Julianne"},{"family":"Smith","given":"Timothy B."},{"family":"Layton","given":"J. Bradley"}],"issued":{"date-parts":[["2010",7,27]]}}}],"schema":"https://github.com/citation-style-language/schema/raw/master/csl-citation.json"} </w:instrText>
      </w:r>
      <w:r w:rsidR="007C11A4">
        <w:rPr>
          <w:rFonts w:asciiTheme="majorHAnsi" w:hAnsiTheme="majorHAnsi" w:cstheme="majorHAnsi"/>
        </w:rPr>
        <w:fldChar w:fldCharType="separate"/>
      </w:r>
      <w:r w:rsidR="000C4041" w:rsidRPr="000C4041">
        <w:rPr>
          <w:rFonts w:ascii="Calibri" w:hAnsi="Calibri" w:cs="Calibri"/>
        </w:rPr>
        <w:t>[26]</w:t>
      </w:r>
      <w:r w:rsidR="007C11A4">
        <w:rPr>
          <w:rFonts w:asciiTheme="majorHAnsi" w:hAnsiTheme="majorHAnsi" w:cstheme="majorHAnsi"/>
        </w:rPr>
        <w:fldChar w:fldCharType="end"/>
      </w:r>
      <w:r w:rsidRPr="00096FA2">
        <w:rPr>
          <w:rFonts w:asciiTheme="majorHAnsi" w:hAnsiTheme="majorHAnsi" w:cstheme="majorHAnsi"/>
        </w:rPr>
        <w:t>. By identifying a neural mechanism underlying these deficits, our study provides a framework for investigating interventions that enhance social network integration.</w:t>
      </w:r>
    </w:p>
    <w:p w14:paraId="26667F9B" w14:textId="44ECBA6F" w:rsidR="00096FA2" w:rsidRDefault="00096FA2" w:rsidP="00096FA2">
      <w:pPr>
        <w:jc w:val="both"/>
        <w:rPr>
          <w:rFonts w:asciiTheme="majorHAnsi" w:hAnsiTheme="majorHAnsi" w:cstheme="majorHAnsi"/>
        </w:rPr>
      </w:pPr>
      <w:r w:rsidRPr="00096FA2">
        <w:rPr>
          <w:rFonts w:asciiTheme="majorHAnsi" w:hAnsiTheme="majorHAnsi" w:cstheme="majorHAnsi"/>
        </w:rPr>
        <w:t xml:space="preserve">By integrating molecular, network, and behavioral analyses, our study advances understanding of complex social behaviors in </w:t>
      </w:r>
      <w:r w:rsidRPr="00254535">
        <w:rPr>
          <w:rFonts w:asciiTheme="majorHAnsi" w:hAnsiTheme="majorHAnsi" w:cstheme="majorHAnsi"/>
          <w:highlight w:val="yellow"/>
        </w:rPr>
        <w:t>genetically tractable</w:t>
      </w:r>
      <w:r w:rsidRPr="00096FA2">
        <w:rPr>
          <w:rFonts w:asciiTheme="majorHAnsi" w:hAnsiTheme="majorHAnsi" w:cstheme="majorHAnsi"/>
        </w:rPr>
        <w:t xml:space="preserve"> mammalian model</w:t>
      </w:r>
      <w:r w:rsidR="001B4C97">
        <w:rPr>
          <w:rFonts w:asciiTheme="majorHAnsi" w:hAnsiTheme="majorHAnsi" w:cstheme="majorHAnsi"/>
        </w:rPr>
        <w:t>s</w:t>
      </w:r>
      <w:r w:rsidRPr="00096FA2">
        <w:rPr>
          <w:rFonts w:asciiTheme="majorHAnsi" w:hAnsiTheme="majorHAnsi" w:cstheme="majorHAnsi"/>
        </w:rPr>
        <w:t xml:space="preserve">. The </w:t>
      </w:r>
      <w:proofErr w:type="spellStart"/>
      <w:r w:rsidRPr="00096FA2">
        <w:rPr>
          <w:rFonts w:asciiTheme="majorHAnsi" w:hAnsiTheme="majorHAnsi" w:cstheme="majorHAnsi"/>
        </w:rPr>
        <w:t>NoSeMaze</w:t>
      </w:r>
      <w:proofErr w:type="spellEnd"/>
      <w:r w:rsidRPr="00096FA2">
        <w:rPr>
          <w:rFonts w:asciiTheme="majorHAnsi" w:hAnsiTheme="majorHAnsi" w:cstheme="majorHAnsi"/>
        </w:rPr>
        <w:t xml:space="preserve"> system offers a novel method for studying social cognition under ecologically relevant conditions. Our findings underscore the need for therapeutic strategies that target social processing deficits.</w:t>
      </w:r>
      <w:r w:rsidR="00254535">
        <w:rPr>
          <w:rFonts w:asciiTheme="majorHAnsi" w:hAnsiTheme="majorHAnsi" w:cstheme="majorHAnsi"/>
        </w:rPr>
        <w:t xml:space="preserve"> </w:t>
      </w:r>
      <w:r w:rsidRPr="00096FA2">
        <w:rPr>
          <w:rFonts w:asciiTheme="majorHAnsi" w:hAnsiTheme="majorHAnsi" w:cstheme="majorHAnsi"/>
        </w:rPr>
        <w:t xml:space="preserve">These results pave the way for future research into oxytocin’s role in structured social integration, particularly in the context of neurodevelopmental disorders. </w:t>
      </w:r>
      <w:r w:rsidR="00254535">
        <w:rPr>
          <w:rFonts w:asciiTheme="majorHAnsi" w:hAnsiTheme="majorHAnsi" w:cstheme="majorHAnsi"/>
        </w:rPr>
        <w:t xml:space="preserve">The platform may help to disentangle oxytocin’s multifaceted functions in different modulated brain regions on social cognition, but also </w:t>
      </w:r>
      <w:r w:rsidR="00254535">
        <w:rPr>
          <w:rFonts w:asciiTheme="majorHAnsi" w:hAnsiTheme="majorHAnsi" w:cstheme="majorHAnsi"/>
        </w:rPr>
        <w:lastRenderedPageBreak/>
        <w:t xml:space="preserve">on social motivation and other aspects </w:t>
      </w:r>
      <w:r w:rsidR="001B4C97">
        <w:rPr>
          <w:rFonts w:asciiTheme="majorHAnsi" w:hAnsiTheme="majorHAnsi" w:cstheme="majorHAnsi"/>
        </w:rPr>
        <w:fldChar w:fldCharType="begin"/>
      </w:r>
      <w:r w:rsidR="001B4C97">
        <w:rPr>
          <w:rFonts w:asciiTheme="majorHAnsi" w:hAnsiTheme="majorHAnsi" w:cstheme="majorHAnsi"/>
        </w:rPr>
        <w:instrText xml:space="preserve"> ADDIN ZOTERO_ITEM CSL_CITATION {"citationID":"Ani68sld","properties":{"formattedCitation":"[16, 17]","plainCitation":"[16, 17]","noteIndex":0},"citationItems":[{"id":1771,"uris":["http://zotero.org/users/local/jLTlwl1A/items/KPX3FEER"],"itemData":{"id":1771,"type":"article-journal","abstract":"The past eight years of research has demonstrated that oxytocin nasal spray has a significant impact on human social cognition. The aim of this review is to provide critical comment on the literature using an information-processing framework. We provide a summary of fundamental assumptions of information-processing models and highlight an impressive range of consistent findings that demonstrate the impact of oxytocin nasal spray on social information processing. These findings include that oxytocin nasal spray improves the early conceptual detection of affect from social cues and improves the accurate appraisal of affect from social cues at elaborate and strategic levels of processing. There is some evidence that these effects may be particularly powerful for positive social cues. This review comments on inconsistent results that have been reported. We argue that such inconsistencies can, in part, be explained by variability across experiments in the degree to which potential extraneous confounds have been controlled, the different methods upon which studies assessed cognition, and the extent to which the focus of investigation has been on group-based outcomes. Finally, we argue that sound cognitive experimental methods can provide powerful tools to identify markers of response to oxytocin nasal spray that can be integrated into more complex circuitry models. The identification of robust markers has particular value in predicting behavioral and therapeutic response to intervention. This should now be a major focus for future research. This article is part of a Special Issue entitled Oxytocin, Vasopressin, and Social Behavior.","container-title":"Hormones and Behavior","DOI":"10.1016/j.yhbeh.2012.01.002","ISSN":"1095-6867","issue":"3","journalAbbreviation":"Horm Behav","language":"eng","note":"PMID: 22265852","page":"410-418","source":"PubMed","title":"A critical review of the influence of oxytocin nasal spray on social cognition in humans: evidence and future directions","title-short":"A critical review of the influence of oxytocin nasal spray on social cognition in humans","volume":"61","author":[{"family":"Guastella","given":"Adam J."},{"family":"MacLeod","given":"Colin"}],"issued":{"date-parts":[["2012",3]]}}},{"id":1769,"uris":["http://zotero.org/users/local/jLTlwl1A/items/QA9LAPP5"],"itemData":{"id":1769,"type":"article-journal","abstract":"Although small-scale studies have described the effects of oxytocin on social deficits in autism spectrum disorder (ASD), no large-scale study has been conducted. In this randomized, parallel-group, multicenter, placebo-controlled, double-blind trial in Japan, 106 ASD individuals (18-48 y.o.) were enrolled between Jan 2015 and March 2016. Participants were randomly assigned to a 6-week intranasal oxytocin (48IU/day, n = 53) or placebo (n = 53) group. One-hundred-three participants were analyzed. Since oxytocin reduced the primary endpoint, Autism Diagnostic Observation Schedule (ADOS) reciprocity, (from 8.5 to 7.7; P &lt; .001) but placebo also reduced the score (8.3 to 7.2; P &lt; .001), no between-group difference was found (effect size -0.08; 95% CI, -0.46 to 0.31; P = .69); however, plasma oxytocin was only elevated from baseline to endpoint in the oxytocin-group compared with the placebo-group (effect size -1.12; -1.53 to -0.70; P &lt; .0001). Among the secondary endpoints, oxytocin reduced ADOS repetitive behavior (2.0 to 1.5; P &lt; .0001) compared with placebo (2.0 to 1.8; P = .43) (effect size 0.44; 0.05 to 0.83; P = .026). In addition, the duration of gaze fixation on socially relevant regions, another secondary endpoint, was increased by oxytocin (41.2 to 52.3; P = .03) compared with placebo (45.7 to 40.4; P = .25) (effect size 0.55; 0.10 to 1.0; P = .018). No significant effects were observed for the other secondary endpoints. No significant difference in the prevalence of adverse events was observed between groups, although one participant experienced temporary gynecomastia during oxytocin administration. Based on the present findings, we cannot recommend continuous intranasal oxytocin treatment alone at the current dose and duration for treatment of the core social symptoms of high-functioning ASD in adult men, although this large-scale trial suggests oxytocin's possibility to treat ASD repetitive behavior.","container-title":"Molecular Psychiatry","DOI":"10.1038/s41380-018-0097-2","ISSN":"1476-5578","issue":"8","journalAbbreviation":"Mol Psychiatry","language":"eng","note":"PMID: 29955161","page":"1849-1858","source":"PubMed","title":"Effect of intranasal oxytocin on the core social symptoms of autism spectrum disorder: a randomized clinical trial","title-short":"Effect of intranasal oxytocin on the core social symptoms of autism spectrum disorder","volume":"25","author":[{"family":"Yamasue","given":"Hidenori"},{"family":"Okada","given":"Takashi"},{"family":"Munesue","given":"Toshio"},{"family":"Kuroda","given":"Miho"},{"family":"Fujioka","given":"Toru"},{"family":"Uno","given":"Yota"},{"family":"Matsumoto","given":"Kaori"},{"family":"Kuwabara","given":"Hitoshi"},{"family":"Mori","given":"Daisuke"},{"family":"Okamoto","given":"Yuko"},{"family":"Yoshimura","given":"Yuko"},{"family":"Kawakubo","given":"Yuki"},{"family":"Arioka","given":"Yuko"},{"family":"Kojima","given":"Masaki"},{"family":"Yuhi","given":"Teruko"},{"family":"Owada","given":"Keiho"},{"family":"Yassin","given":"Walid"},{"family":"Kushima","given":"Itaru"},{"family":"Benner","given":"Seico"},{"family":"Ogawa","given":"Nanayo"},{"family":"Eriguchi","given":"Yosuke"},{"family":"Kawano","given":"Naoko"},{"family":"Uemura","given":"Yukari"},{"family":"Yamamoto","given":"Maeri"},{"family":"Kano","given":"Yukiko"},{"family":"Kasai","given":"Kiyoto"},{"family":"Higashida","given":"Haruhiro"},{"family":"Ozaki","given":"Norio"},{"family":"Kosaka","given":"Hirotaka"}],"issued":{"date-parts":[["2020",8]]}}}],"schema":"https://github.com/citation-style-language/schema/raw/master/csl-citation.json"} </w:instrText>
      </w:r>
      <w:r w:rsidR="001B4C97">
        <w:rPr>
          <w:rFonts w:asciiTheme="majorHAnsi" w:hAnsiTheme="majorHAnsi" w:cstheme="majorHAnsi"/>
        </w:rPr>
        <w:fldChar w:fldCharType="separate"/>
      </w:r>
      <w:r w:rsidR="001B4C97" w:rsidRPr="000C4041">
        <w:rPr>
          <w:rFonts w:ascii="Calibri" w:hAnsi="Calibri" w:cs="Calibri"/>
        </w:rPr>
        <w:t>[16, 17]</w:t>
      </w:r>
      <w:r w:rsidR="001B4C97">
        <w:rPr>
          <w:rFonts w:asciiTheme="majorHAnsi" w:hAnsiTheme="majorHAnsi" w:cstheme="majorHAnsi"/>
        </w:rPr>
        <w:fldChar w:fldCharType="end"/>
      </w:r>
      <w:r w:rsidR="00254535">
        <w:rPr>
          <w:rFonts w:asciiTheme="majorHAnsi" w:hAnsiTheme="majorHAnsi" w:cstheme="majorHAnsi"/>
        </w:rPr>
        <w:t>. It will also allow</w:t>
      </w:r>
      <w:r w:rsidRPr="00096FA2">
        <w:rPr>
          <w:rFonts w:asciiTheme="majorHAnsi" w:hAnsiTheme="majorHAnsi" w:cstheme="majorHAnsi"/>
        </w:rPr>
        <w:t xml:space="preserve"> investigate how </w:t>
      </w:r>
      <w:r w:rsidR="00254535">
        <w:rPr>
          <w:rFonts w:asciiTheme="majorHAnsi" w:hAnsiTheme="majorHAnsi" w:cstheme="majorHAnsi"/>
        </w:rPr>
        <w:t xml:space="preserve">direct and compensatory effects of </w:t>
      </w:r>
      <w:r w:rsidRPr="00096FA2">
        <w:rPr>
          <w:rFonts w:asciiTheme="majorHAnsi" w:hAnsiTheme="majorHAnsi" w:cstheme="majorHAnsi"/>
        </w:rPr>
        <w:t xml:space="preserve">early-life oxytocin disruptions influence social rank acquisition and whether targeted interventions can restore structured social bonding in affected individuals </w:t>
      </w:r>
      <w:r w:rsidR="007C11A4">
        <w:rPr>
          <w:rFonts w:asciiTheme="majorHAnsi" w:hAnsiTheme="majorHAnsi" w:cstheme="majorHAnsi"/>
        </w:rPr>
        <w:fldChar w:fldCharType="begin"/>
      </w:r>
      <w:r w:rsidR="000C4041">
        <w:rPr>
          <w:rFonts w:asciiTheme="majorHAnsi" w:hAnsiTheme="majorHAnsi" w:cstheme="majorHAnsi"/>
        </w:rPr>
        <w:instrText xml:space="preserve"> ADDIN ZOTERO_ITEM CSL_CITATION {"citationID":"LAD9Gw7l","properties":{"formattedCitation":"[12, 27]","plainCitation":"[12, 27]","noteIndex":0},"citationItems":[{"id":1767,"uris":["http://zotero.org/users/local/jLTlwl1A/items/W4ISWIGS"],"itemData":{"id":1767,"type":"article-journal","abstract":"Oxytocin is important for social interactions and maternal behaviour. However, little is known about when, where and how oxytocin modulates neural circuits to improve social cognition. Here we show how oxytocin enables pup retrieval behaviour in female mice by enhancing auditory cortical pup call responses. Retrieval behaviour required the left but not right auditory cortex, was accelerated by oxytocin in the left auditory cortex, and oxytocin receptors were preferentially expressed in the left auditory cortex. Neural responses to pup calls were lateralized, with co-tuned and temporally precise excitatory and inhibitory responses in the left cortex of maternal but not pup-naive adults. Finally, pairing calls with oxytocin enhanced responses by balancing the magnitude and timing of inhibition with excitation. Our results describe fundamental synaptic mechanisms by which oxytocin increases the salience of acoustic social stimuli. Furthermore, oxytocin-induced plasticity provides a biological basis for lateralization of auditory cortical processing.","container-title":"Nature","DOI":"10.1038/nature14402","ISSN":"1476-4687","issue":"7548","journalAbbreviation":"Nature","language":"eng","note":"PMID: 25874674\nPMCID: PMC4409554","page":"499-504","source":"PubMed","title":"Oxytocin enables maternal behaviour by balancing cortical inhibition","volume":"520","author":[{"family":"Marlin","given":"Bianca J."},{"family":"Mitre","given":"Mariela"},{"family":"D'amour","given":"James A."},{"family":"Chao","given":"Moses V."},{"family":"Froemke","given":"Robert C."}],"issued":{"date-parts":[["2015",4,23]]}}},{"id":1809,"uris":["http://zotero.org/users/local/jLTlwl1A/items/C8X7BDU5"],"itemData":{"id":1809,"type":"article-journal","abstract":"Understanding the neurobiological substrates regulating normal social behaviours may provide valuable insights in human behaviour, including developmental disorders such as autism that are characterized by pervasive deficits in social behaviour. Here, we review the literature which suggests that the neuropeptides oxytocin and vasopressin play critical roles in modulating social behaviours, with a focus on their role in the regulation of social bonding in monogamous rodents. Oxytocin and vasopressin contribute to a wide variety of social behaviours, including social recognition, communication, parental care, territorial aggression and social bonding. The effects of these two neuropeptides are species-specific and depend on species-specific receptor distributions in the brain. Comparative studies in voles with divergent social structures have revealed some of the neural and genetic mechanisms of social-bonding behaviour. Prairie voles are socially monogamous; males and females form long-term pair bonds, establish a nest site and rear their offspring together. In contrast, montane and meadow voles do not form a bond with a mate and only the females take part in rearing the young. Species differences in the density of receptors for oxytocin and vasopressin in ventral forebrain reward circuitry differentially reinforce social-bonding behaviour in the two species. High levels of oxytocin receptor (OTR) in the nucleus accumbens and high levels of vasopressin 1a receptor (V1aR) in the ventral pallidum contribute to monogamous social structure in the prairie vole. While little is known about the genetic factors contributing to species-differences in OTR distribution, the species-specific distribution pattern of the V1aR is determined in part by a species-specific repetitive element, or 'microsatellite', in the 5' regulatory region of the gene encoding V1aR (avpr1a). This microsatellite is highly expanded in the prairie vole (as well as the monogamous pine vole) compared to a very short version in the promiscuous montane and meadow voles. These species differences in microsatellite sequence are sufficient to change gene expression in cell culture. Within the prairie vole species, intraspecific variation in the microsatellite also modulates gene expression in vitro as well as receptor distribution patterns in vivo and influences the probability of social approach and bonding behaviour. Similar genetic variation in the human AVPR1A may contribute to variations in human social behaviour, including extremes outside the normal range of behaviour and those found in autism spectrum disorders. In sum, comparative studies in pair-bonding rodents have revealed neural and genetic mechanisms contributing to social-bonding behaviour. These studies have generated testable hypotheses regarding the motivational systems and underlying molecular neurobiology involved in social engagement and social bond formation that may have important implications for the core social deficits characterizing autism spectrum disorders.","container-title":"Philosophical Transactions of the Royal Society of London. Series B, Biological Sciences","DOI":"10.1098/rstb.2006.1939","ISSN":"0962-8436","issue":"1476","journalAbbreviation":"Philos Trans R Soc Lond B Biol Sci","language":"eng","note":"PMID: 17118932\nPMCID: PMC1764849","page":"2187-2198","source":"PubMed","title":"Oxytocin, vasopressin and pair bonding: implications for autism","title-short":"Oxytocin, vasopressin and pair bonding","volume":"361","author":[{"family":"Hammock","given":"Elizabeth A. D."},{"family":"Young","given":"Larry J."}],"issued":{"date-parts":[["2006",12,29]]}}}],"schema":"https://github.com/citation-style-language/schema/raw/master/csl-citation.json"} </w:instrText>
      </w:r>
      <w:r w:rsidR="007C11A4">
        <w:rPr>
          <w:rFonts w:asciiTheme="majorHAnsi" w:hAnsiTheme="majorHAnsi" w:cstheme="majorHAnsi"/>
        </w:rPr>
        <w:fldChar w:fldCharType="separate"/>
      </w:r>
      <w:r w:rsidR="000C4041" w:rsidRPr="000C4041">
        <w:rPr>
          <w:rFonts w:ascii="Calibri" w:hAnsi="Calibri" w:cs="Calibri"/>
        </w:rPr>
        <w:t>[12, 27]</w:t>
      </w:r>
      <w:r w:rsidR="007C11A4">
        <w:rPr>
          <w:rFonts w:asciiTheme="majorHAnsi" w:hAnsiTheme="majorHAnsi" w:cstheme="majorHAnsi"/>
        </w:rPr>
        <w:fldChar w:fldCharType="end"/>
      </w:r>
      <w:r w:rsidRPr="00096FA2">
        <w:rPr>
          <w:rFonts w:asciiTheme="majorHAnsi" w:hAnsiTheme="majorHAnsi" w:cstheme="majorHAnsi"/>
        </w:rPr>
        <w:t>.</w:t>
      </w:r>
    </w:p>
    <w:p w14:paraId="0BCE2E16" w14:textId="19E727D1" w:rsidR="00096FA2" w:rsidRDefault="00096FA2" w:rsidP="00096FA2">
      <w:pPr>
        <w:jc w:val="both"/>
        <w:rPr>
          <w:rFonts w:asciiTheme="majorHAnsi" w:hAnsiTheme="majorHAnsi" w:cstheme="majorHAnsi"/>
        </w:rPr>
      </w:pPr>
      <w:r w:rsidRPr="00BE3FB8">
        <w:rPr>
          <w:rFonts w:asciiTheme="majorHAnsi" w:hAnsiTheme="majorHAnsi" w:cstheme="majorHAnsi"/>
          <w:color w:val="365F91" w:themeColor="accent1" w:themeShade="BF"/>
        </w:rPr>
        <w:t>In conclusion, our study demonstrates that oxytocin is essential for the formation of structured, reciprocal social relationships, rather than simply enabling social interactions. While OXTR</w:t>
      </w:r>
      <w:r w:rsidRPr="00BE3FB8">
        <w:rPr>
          <w:rFonts w:asciiTheme="majorHAnsi" w:hAnsiTheme="majorHAnsi" w:cstheme="majorHAnsi"/>
          <w:color w:val="365F91" w:themeColor="accent1" w:themeShade="BF"/>
          <w:vertAlign w:val="superscript"/>
        </w:rPr>
        <w:t>ΔAON</w:t>
      </w:r>
      <w:r w:rsidRPr="00BE3FB8">
        <w:rPr>
          <w:rFonts w:asciiTheme="majorHAnsi" w:hAnsiTheme="majorHAnsi" w:cstheme="majorHAnsi"/>
          <w:color w:val="365F91" w:themeColor="accent1" w:themeShade="BF"/>
        </w:rPr>
        <w:t xml:space="preserve"> mutants exhibited intact social motivation and dyadic interactions, they were unable to integrate into stable social subgroups, highlighting oxytocin’s role in supporting higher-order social cognition. These findings provide critical insight into the neurobiology of social network formation and may inform the development of targeted interventions for individuals with social impairments, such as those observed in ASD and other psychiatric conditions.</w:t>
      </w:r>
    </w:p>
    <w:p w14:paraId="53EF44A2" w14:textId="277F923B" w:rsidR="001B4C97" w:rsidRDefault="00BE3FB8" w:rsidP="00096FA2">
      <w:pPr>
        <w:jc w:val="both"/>
        <w:rPr>
          <w:rFonts w:asciiTheme="majorHAnsi" w:hAnsiTheme="majorHAnsi" w:cstheme="majorHAnsi"/>
        </w:rPr>
      </w:pPr>
      <w:r>
        <w:rPr>
          <w:rFonts w:asciiTheme="majorHAnsi" w:hAnsiTheme="majorHAnsi" w:cstheme="majorHAnsi"/>
        </w:rPr>
        <w:t>OR</w:t>
      </w:r>
    </w:p>
    <w:p w14:paraId="6419B820" w14:textId="49B98388" w:rsidR="00BE3FB8" w:rsidRDefault="00BE3FB8" w:rsidP="00096FA2">
      <w:pPr>
        <w:jc w:val="both"/>
        <w:rPr>
          <w:rFonts w:asciiTheme="majorHAnsi" w:hAnsiTheme="majorHAnsi" w:cstheme="majorHAnsi"/>
        </w:rPr>
      </w:pPr>
      <w:r w:rsidRPr="00BE3FB8">
        <w:rPr>
          <w:rFonts w:ascii="Calibri" w:hAnsi="Calibri" w:cs="Calibri"/>
          <w:color w:val="365F91" w:themeColor="accent1" w:themeShade="BF"/>
        </w:rPr>
        <w:t>Difficulties in forming and sustaining stable, reciprocal social relationships are a hallmark of several neurodevelopmental and psychiatric disorders, including high-functioning autism spectrum disorder. These deficits often emerge not as a lack of social interest, but as an impaired ability to integrate into complex social networks over time. Our findings demonstrate that selective disruption of oxytocin signaling in the anterior olfactory nucleus impairs the formation of stable affiliative bonds in socially rich environments, despite preserved basic social motivation and dyadic interaction patterns. This dissociation between social engagement and network integration mirrors clinical observations and underscores the need to assess social cognition within ecologically valid, group-level contexts. By linking specific circuit-level disruptions to higher-order social outcomes, this work advances our understanding of how subtle cognitive impairments translate into real-world social dysfunction, and may inform more targeted interventions for individuals with context-dependent social deficits.</w:t>
      </w:r>
    </w:p>
    <w:p w14:paraId="417A4739" w14:textId="06AA7D94" w:rsidR="001B4C97" w:rsidRPr="00096FA2" w:rsidRDefault="001B4C97" w:rsidP="00096FA2">
      <w:pPr>
        <w:jc w:val="both"/>
        <w:rPr>
          <w:rFonts w:asciiTheme="majorHAnsi" w:hAnsiTheme="majorHAnsi" w:cstheme="majorHAnsi"/>
        </w:rPr>
      </w:pPr>
      <w:r w:rsidRPr="001B4C97">
        <w:rPr>
          <w:rFonts w:asciiTheme="majorHAnsi" w:hAnsiTheme="majorHAnsi" w:cstheme="majorHAnsi"/>
          <w:highlight w:val="yellow"/>
        </w:rPr>
        <w:t xml:space="preserve">Where do we add increasing complexity </w:t>
      </w:r>
      <w:r w:rsidRPr="001B4C97">
        <w:rPr>
          <w:rFonts w:asciiTheme="majorHAnsi" w:hAnsiTheme="majorHAnsi" w:cstheme="majorHAnsi"/>
          <w:highlight w:val="yellow"/>
        </w:rPr>
        <w:fldChar w:fldCharType="begin"/>
      </w:r>
      <w:r w:rsidRPr="001B4C97">
        <w:rPr>
          <w:rFonts w:asciiTheme="majorHAnsi" w:hAnsiTheme="majorHAnsi" w:cstheme="majorHAnsi"/>
          <w:highlight w:val="yellow"/>
        </w:rPr>
        <w:instrText xml:space="preserve"> ADDIN ZOTERO_ITEM CSL_CITATION {"citationID":"9ZItaMHH","properties":{"formattedCitation":"[28]","plainCitation":"[28]","noteIndex":0},"citationItems":[{"id":1815,"uris":["http://zotero.org/users/local/jLTlwl1A/items/XX34BXBK"],"itemData":{"id":1815,"type":"article-journal","abstract":"One of the most exciting new developments in systems neuroscience is the progress being made toward neurophysiological experiments that move beyond simplified laboratory settings and address the richness of natural behavior. This is enabled by technological advances such as wireless recording in freely moving animals, automated quantification of behavior, and new methods for analyzing large data sets. Beyond new empirical methods and data, however, there is also a need for new theories and concepts to interpret that data. Such theories need to address the particular challenges of natural behavior, which often differ significantly from the scenarios studied in traditional laboratory settings. Here, we discuss some strategies for developing such novel theories and concepts and some example hypotheses being proposed.","container-title":"Current Opinion in Neurobiology","DOI":"10.1016/j.conb.2024.102859","ISSN":"1873-6882","journalAbbreviation":"Curr Opin Neurobiol","language":"eng","note":"PMID: 38583263","page":"102859","source":"PubMed","title":"Toward a neuroscience of natural behavior","volume":"86","author":[{"family":"Cisek","given":"Paul"},{"family":"Green","given":"Andrea M."}],"issued":{"date-parts":[["2024",6]]}}}],"schema":"https://github.com/citation-style-language/schema/raw/master/csl-citation.json"} </w:instrText>
      </w:r>
      <w:r w:rsidRPr="001B4C97">
        <w:rPr>
          <w:rFonts w:asciiTheme="majorHAnsi" w:hAnsiTheme="majorHAnsi" w:cstheme="majorHAnsi"/>
          <w:highlight w:val="yellow"/>
        </w:rPr>
        <w:fldChar w:fldCharType="separate"/>
      </w:r>
      <w:r w:rsidRPr="001B4C97">
        <w:rPr>
          <w:rFonts w:ascii="Calibri" w:hAnsi="Calibri" w:cs="Calibri"/>
          <w:highlight w:val="yellow"/>
        </w:rPr>
        <w:t>[28]</w:t>
      </w:r>
      <w:r w:rsidRPr="001B4C97">
        <w:rPr>
          <w:rFonts w:asciiTheme="majorHAnsi" w:hAnsiTheme="majorHAnsi" w:cstheme="majorHAnsi"/>
          <w:highlight w:val="yellow"/>
        </w:rPr>
        <w:fldChar w:fldCharType="end"/>
      </w:r>
    </w:p>
    <w:p w14:paraId="614C5ECB" w14:textId="49DD7A92" w:rsidR="00096FA2" w:rsidRPr="00096FA2" w:rsidRDefault="00096FA2" w:rsidP="00096FA2">
      <w:pPr>
        <w:jc w:val="both"/>
        <w:rPr>
          <w:rFonts w:asciiTheme="majorHAnsi" w:hAnsiTheme="majorHAnsi" w:cstheme="majorHAnsi"/>
        </w:rPr>
      </w:pPr>
    </w:p>
    <w:p w14:paraId="50B4114C" w14:textId="77777777" w:rsidR="00096FA2" w:rsidRPr="00096FA2" w:rsidRDefault="00096FA2" w:rsidP="00096FA2">
      <w:pPr>
        <w:jc w:val="both"/>
        <w:rPr>
          <w:rFonts w:asciiTheme="majorHAnsi" w:hAnsiTheme="majorHAnsi" w:cstheme="majorHAnsi"/>
        </w:rPr>
      </w:pPr>
    </w:p>
    <w:p w14:paraId="213BD2EE" w14:textId="2C038584" w:rsidR="00267DAA" w:rsidRPr="00096FA2" w:rsidRDefault="003226F0" w:rsidP="007C11A4">
      <w:pPr>
        <w:pStyle w:val="Heading1"/>
        <w:spacing w:before="0" w:line="240" w:lineRule="auto"/>
        <w:jc w:val="both"/>
        <w:rPr>
          <w:rFonts w:cstheme="majorHAnsi"/>
        </w:rPr>
      </w:pPr>
      <w:r w:rsidRPr="00096FA2">
        <w:rPr>
          <w:rFonts w:cstheme="majorHAnsi"/>
        </w:rPr>
        <w:t>References</w:t>
      </w:r>
    </w:p>
    <w:p w14:paraId="4A516CA1" w14:textId="77777777" w:rsidR="001B4C97" w:rsidRPr="001B4C97" w:rsidRDefault="00AF7315" w:rsidP="001B4C97">
      <w:pPr>
        <w:pStyle w:val="Bibliography"/>
        <w:rPr>
          <w:rFonts w:ascii="Calibri" w:hAnsi="Calibri" w:cs="Calibri"/>
        </w:rPr>
      </w:pPr>
      <w:r w:rsidRPr="00096FA2">
        <w:rPr>
          <w:rFonts w:asciiTheme="majorHAnsi" w:hAnsiTheme="majorHAnsi" w:cstheme="majorHAnsi"/>
        </w:rPr>
        <w:fldChar w:fldCharType="begin"/>
      </w:r>
      <w:r w:rsidR="000C4041">
        <w:rPr>
          <w:rFonts w:asciiTheme="majorHAnsi" w:hAnsiTheme="majorHAnsi" w:cstheme="majorHAnsi"/>
        </w:rPr>
        <w:instrText xml:space="preserve"> ADDIN ZOTERO_BIBL {"uncited":[],"omitted":[],"custom":[]} CSL_BIBLIOGRAPHY </w:instrText>
      </w:r>
      <w:r w:rsidRPr="00096FA2">
        <w:rPr>
          <w:rFonts w:asciiTheme="majorHAnsi" w:hAnsiTheme="majorHAnsi" w:cstheme="majorHAnsi"/>
        </w:rPr>
        <w:fldChar w:fldCharType="separate"/>
      </w:r>
      <w:r w:rsidR="001B4C97" w:rsidRPr="001B4C97">
        <w:rPr>
          <w:rFonts w:ascii="Calibri" w:hAnsi="Calibri" w:cs="Calibri"/>
        </w:rPr>
        <w:t xml:space="preserve">1. </w:t>
      </w:r>
      <w:r w:rsidR="001B4C97" w:rsidRPr="001B4C97">
        <w:rPr>
          <w:rFonts w:ascii="Calibri" w:hAnsi="Calibri" w:cs="Calibri"/>
        </w:rPr>
        <w:tab/>
        <w:t>Adolphs R. The social brain: neural basis of social knowledge. Annu Rev Psychol. 2009;60:693–716.</w:t>
      </w:r>
    </w:p>
    <w:p w14:paraId="30C134D4" w14:textId="77777777" w:rsidR="001B4C97" w:rsidRPr="001B4C97" w:rsidRDefault="001B4C97" w:rsidP="001B4C97">
      <w:pPr>
        <w:pStyle w:val="Bibliography"/>
        <w:rPr>
          <w:rFonts w:ascii="Calibri" w:hAnsi="Calibri" w:cs="Calibri"/>
        </w:rPr>
      </w:pPr>
      <w:r w:rsidRPr="001B4C97">
        <w:rPr>
          <w:rFonts w:ascii="Calibri" w:hAnsi="Calibri" w:cs="Calibri"/>
        </w:rPr>
        <w:t xml:space="preserve">2. </w:t>
      </w:r>
      <w:r w:rsidRPr="001B4C97">
        <w:rPr>
          <w:rFonts w:ascii="Calibri" w:hAnsi="Calibri" w:cs="Calibri"/>
        </w:rPr>
        <w:tab/>
        <w:t>Frith CD, Frith U. The neural basis of mentalizing. Neuron. 2006;50:531–534.</w:t>
      </w:r>
    </w:p>
    <w:p w14:paraId="7F1488C5" w14:textId="77777777" w:rsidR="001B4C97" w:rsidRPr="001B4C97" w:rsidRDefault="001B4C97" w:rsidP="001B4C97">
      <w:pPr>
        <w:pStyle w:val="Bibliography"/>
        <w:rPr>
          <w:rFonts w:ascii="Calibri" w:hAnsi="Calibri" w:cs="Calibri"/>
        </w:rPr>
      </w:pPr>
      <w:r w:rsidRPr="001B4C97">
        <w:rPr>
          <w:rFonts w:ascii="Calibri" w:hAnsi="Calibri" w:cs="Calibri"/>
        </w:rPr>
        <w:lastRenderedPageBreak/>
        <w:t xml:space="preserve">3. </w:t>
      </w:r>
      <w:r w:rsidRPr="001B4C97">
        <w:rPr>
          <w:rFonts w:ascii="Calibri" w:hAnsi="Calibri" w:cs="Calibri"/>
        </w:rPr>
        <w:tab/>
        <w:t>Kappeler PM, Clutton-Brock T, Shultz S, Lukas D. Social complexity: patterns, processes, and evolution. Behav Ecol Sociobiol. 2019;73:5.</w:t>
      </w:r>
    </w:p>
    <w:p w14:paraId="51CFF303" w14:textId="77777777" w:rsidR="001B4C97" w:rsidRPr="001B4C97" w:rsidRDefault="001B4C97" w:rsidP="001B4C97">
      <w:pPr>
        <w:pStyle w:val="Bibliography"/>
        <w:rPr>
          <w:rFonts w:ascii="Calibri" w:hAnsi="Calibri" w:cs="Calibri"/>
        </w:rPr>
      </w:pPr>
      <w:r w:rsidRPr="001B4C97">
        <w:rPr>
          <w:rFonts w:ascii="Calibri" w:hAnsi="Calibri" w:cs="Calibri"/>
        </w:rPr>
        <w:t xml:space="preserve">4. </w:t>
      </w:r>
      <w:r w:rsidRPr="001B4C97">
        <w:rPr>
          <w:rFonts w:ascii="Calibri" w:hAnsi="Calibri" w:cs="Calibri"/>
        </w:rPr>
        <w:tab/>
        <w:t>Bicks LK, Yamamuro K, Flanigan ME, Kim JM, Kato D, Lucas EK, et al. Prefrontal parvalbumin interneurons require juvenile social experience to establish adult social behavior. Nat Commun. 2020;11:1003.</w:t>
      </w:r>
    </w:p>
    <w:p w14:paraId="31AAA743" w14:textId="77777777" w:rsidR="001B4C97" w:rsidRPr="001B4C97" w:rsidRDefault="001B4C97" w:rsidP="001B4C97">
      <w:pPr>
        <w:pStyle w:val="Bibliography"/>
        <w:rPr>
          <w:rFonts w:ascii="Calibri" w:hAnsi="Calibri" w:cs="Calibri"/>
          <w:lang w:val="de-DE"/>
        </w:rPr>
      </w:pPr>
      <w:r w:rsidRPr="001B4C97">
        <w:rPr>
          <w:rFonts w:ascii="Calibri" w:hAnsi="Calibri" w:cs="Calibri"/>
        </w:rPr>
        <w:t xml:space="preserve">5. </w:t>
      </w:r>
      <w:r w:rsidRPr="001B4C97">
        <w:rPr>
          <w:rFonts w:ascii="Calibri" w:hAnsi="Calibri" w:cs="Calibri"/>
        </w:rPr>
        <w:tab/>
        <w:t xml:space="preserve">Insel TR. The challenge of translation in social neuroscience: a review of oxytocin, vasopressin, and affiliative behavior. </w:t>
      </w:r>
      <w:r w:rsidRPr="001B4C97">
        <w:rPr>
          <w:rFonts w:ascii="Calibri" w:hAnsi="Calibri" w:cs="Calibri"/>
          <w:lang w:val="de-DE"/>
        </w:rPr>
        <w:t>Neuron. 2010;65:768–779.</w:t>
      </w:r>
    </w:p>
    <w:p w14:paraId="7ADF81C3" w14:textId="77777777" w:rsidR="001B4C97" w:rsidRPr="001B4C97" w:rsidRDefault="001B4C97" w:rsidP="001B4C97">
      <w:pPr>
        <w:pStyle w:val="Bibliography"/>
        <w:rPr>
          <w:rFonts w:ascii="Calibri" w:hAnsi="Calibri" w:cs="Calibri"/>
        </w:rPr>
      </w:pPr>
      <w:r w:rsidRPr="001B4C97">
        <w:rPr>
          <w:rFonts w:ascii="Calibri" w:hAnsi="Calibri" w:cs="Calibri"/>
          <w:lang w:val="de-DE"/>
        </w:rPr>
        <w:t xml:space="preserve">6. </w:t>
      </w:r>
      <w:r w:rsidRPr="001B4C97">
        <w:rPr>
          <w:rFonts w:ascii="Calibri" w:hAnsi="Calibri" w:cs="Calibri"/>
          <w:lang w:val="de-DE"/>
        </w:rPr>
        <w:tab/>
        <w:t xml:space="preserve">Chevallier C, Kohls G, Troiani V, Brodkin ES, Schultz RT. </w:t>
      </w:r>
      <w:r w:rsidRPr="001B4C97">
        <w:rPr>
          <w:rFonts w:ascii="Calibri" w:hAnsi="Calibri" w:cs="Calibri"/>
        </w:rPr>
        <w:t>The social motivation theory of autism. Trends Cogn Sci. 2012;16:231–239.</w:t>
      </w:r>
    </w:p>
    <w:p w14:paraId="6B822088" w14:textId="77777777" w:rsidR="001B4C97" w:rsidRPr="001B4C97" w:rsidRDefault="001B4C97" w:rsidP="001B4C97">
      <w:pPr>
        <w:pStyle w:val="Bibliography"/>
        <w:rPr>
          <w:rFonts w:ascii="Calibri" w:hAnsi="Calibri" w:cs="Calibri"/>
        </w:rPr>
      </w:pPr>
      <w:r w:rsidRPr="001B4C97">
        <w:rPr>
          <w:rFonts w:ascii="Calibri" w:hAnsi="Calibri" w:cs="Calibri"/>
        </w:rPr>
        <w:t xml:space="preserve">7. </w:t>
      </w:r>
      <w:r w:rsidRPr="001B4C97">
        <w:rPr>
          <w:rFonts w:ascii="Calibri" w:hAnsi="Calibri" w:cs="Calibri"/>
        </w:rPr>
        <w:tab/>
        <w:t>Pelphrey KA, Carter EJ. Brain mechanisms for social perception: lessons from autism and typical development. Ann N Y Acad Sci. 2008;1145:283–299.</w:t>
      </w:r>
    </w:p>
    <w:p w14:paraId="7A26E3A2" w14:textId="77777777" w:rsidR="001B4C97" w:rsidRPr="001B4C97" w:rsidRDefault="001B4C97" w:rsidP="001B4C97">
      <w:pPr>
        <w:pStyle w:val="Bibliography"/>
        <w:rPr>
          <w:rFonts w:ascii="Calibri" w:hAnsi="Calibri" w:cs="Calibri"/>
        </w:rPr>
      </w:pPr>
      <w:r w:rsidRPr="001B4C97">
        <w:rPr>
          <w:rFonts w:ascii="Calibri" w:hAnsi="Calibri" w:cs="Calibri"/>
        </w:rPr>
        <w:t xml:space="preserve">8. </w:t>
      </w:r>
      <w:r w:rsidRPr="001B4C97">
        <w:rPr>
          <w:rFonts w:ascii="Calibri" w:hAnsi="Calibri" w:cs="Calibri"/>
        </w:rPr>
        <w:tab/>
        <w:t>Howlin P, Goode S, Hutton J, Rutter M. Adult outcome for children with autism. J Child Psychol Psychiatry. 2004;45:212–229.</w:t>
      </w:r>
    </w:p>
    <w:p w14:paraId="40F7C326" w14:textId="77777777" w:rsidR="001B4C97" w:rsidRPr="001B4C97" w:rsidRDefault="001B4C97" w:rsidP="001B4C97">
      <w:pPr>
        <w:pStyle w:val="Bibliography"/>
        <w:rPr>
          <w:rFonts w:ascii="Calibri" w:hAnsi="Calibri" w:cs="Calibri"/>
        </w:rPr>
      </w:pPr>
      <w:r w:rsidRPr="001B4C97">
        <w:rPr>
          <w:rFonts w:ascii="Calibri" w:hAnsi="Calibri" w:cs="Calibri"/>
        </w:rPr>
        <w:t xml:space="preserve">9. </w:t>
      </w:r>
      <w:r w:rsidRPr="001B4C97">
        <w:rPr>
          <w:rFonts w:ascii="Calibri" w:hAnsi="Calibri" w:cs="Calibri"/>
        </w:rPr>
        <w:tab/>
        <w:t>van den Heuvel MP, Sporns O. Rich-club organization of the human connectome. J Neurosci Off J Soc Neurosci. 2011;31:15775–15786.</w:t>
      </w:r>
    </w:p>
    <w:p w14:paraId="7C066809" w14:textId="77777777" w:rsidR="001B4C97" w:rsidRPr="001B4C97" w:rsidRDefault="001B4C97" w:rsidP="001B4C97">
      <w:pPr>
        <w:pStyle w:val="Bibliography"/>
        <w:rPr>
          <w:rFonts w:ascii="Calibri" w:hAnsi="Calibri" w:cs="Calibri"/>
        </w:rPr>
      </w:pPr>
      <w:r w:rsidRPr="001B4C97">
        <w:rPr>
          <w:rFonts w:ascii="Calibri" w:hAnsi="Calibri" w:cs="Calibri"/>
        </w:rPr>
        <w:t xml:space="preserve">10. </w:t>
      </w:r>
      <w:r w:rsidRPr="001B4C97">
        <w:rPr>
          <w:rFonts w:ascii="Calibri" w:hAnsi="Calibri" w:cs="Calibri"/>
        </w:rPr>
        <w:tab/>
        <w:t>Centola D. The spread of behavior in an online social network experiment. Science. 2010;329:1194–1197.</w:t>
      </w:r>
    </w:p>
    <w:p w14:paraId="1CD21C4E" w14:textId="77777777" w:rsidR="001B4C97" w:rsidRPr="001B4C97" w:rsidRDefault="001B4C97" w:rsidP="001B4C97">
      <w:pPr>
        <w:pStyle w:val="Bibliography"/>
        <w:rPr>
          <w:rFonts w:ascii="Calibri" w:hAnsi="Calibri" w:cs="Calibri"/>
        </w:rPr>
      </w:pPr>
      <w:r w:rsidRPr="001B4C97">
        <w:rPr>
          <w:rFonts w:ascii="Calibri" w:hAnsi="Calibri" w:cs="Calibri"/>
        </w:rPr>
        <w:t xml:space="preserve">11. </w:t>
      </w:r>
      <w:r w:rsidRPr="001B4C97">
        <w:rPr>
          <w:rFonts w:ascii="Calibri" w:hAnsi="Calibri" w:cs="Calibri"/>
        </w:rPr>
        <w:tab/>
        <w:t>Donaldson ZR, Young LJ. Oxytocin, vasopressin, and the neurogenetics of sociality. Science. 2008;322:900–904.</w:t>
      </w:r>
    </w:p>
    <w:p w14:paraId="439499B4" w14:textId="77777777" w:rsidR="001B4C97" w:rsidRPr="001B4C97" w:rsidRDefault="001B4C97" w:rsidP="001B4C97">
      <w:pPr>
        <w:pStyle w:val="Bibliography"/>
        <w:rPr>
          <w:rFonts w:ascii="Calibri" w:hAnsi="Calibri" w:cs="Calibri"/>
          <w:lang w:val="de-DE"/>
        </w:rPr>
      </w:pPr>
      <w:r w:rsidRPr="001B4C97">
        <w:rPr>
          <w:rFonts w:ascii="Calibri" w:hAnsi="Calibri" w:cs="Calibri"/>
        </w:rPr>
        <w:t xml:space="preserve">12. </w:t>
      </w:r>
      <w:r w:rsidRPr="001B4C97">
        <w:rPr>
          <w:rFonts w:ascii="Calibri" w:hAnsi="Calibri" w:cs="Calibri"/>
        </w:rPr>
        <w:tab/>
        <w:t xml:space="preserve">Marlin BJ, Mitre M, D’amour JA, Chao MV, Froemke RC. Oxytocin enables maternal behaviour by balancing cortical inhibition. </w:t>
      </w:r>
      <w:r w:rsidRPr="001B4C97">
        <w:rPr>
          <w:rFonts w:ascii="Calibri" w:hAnsi="Calibri" w:cs="Calibri"/>
          <w:lang w:val="de-DE"/>
        </w:rPr>
        <w:t>Nature. 2015;520:499–504.</w:t>
      </w:r>
    </w:p>
    <w:p w14:paraId="36D95F2A" w14:textId="77777777" w:rsidR="001B4C97" w:rsidRPr="001B4C97" w:rsidRDefault="001B4C97" w:rsidP="001B4C97">
      <w:pPr>
        <w:pStyle w:val="Bibliography"/>
        <w:rPr>
          <w:rFonts w:ascii="Calibri" w:hAnsi="Calibri" w:cs="Calibri"/>
        </w:rPr>
      </w:pPr>
      <w:r w:rsidRPr="001B4C97">
        <w:rPr>
          <w:rFonts w:ascii="Calibri" w:hAnsi="Calibri" w:cs="Calibri"/>
          <w:lang w:val="de-DE"/>
        </w:rPr>
        <w:t xml:space="preserve">13. </w:t>
      </w:r>
      <w:r w:rsidRPr="001B4C97">
        <w:rPr>
          <w:rFonts w:ascii="Calibri" w:hAnsi="Calibri" w:cs="Calibri"/>
          <w:lang w:val="de-DE"/>
        </w:rPr>
        <w:tab/>
        <w:t xml:space="preserve">Oettl L-L, Ravi N, Schneider M, Scheller MF, Schneider P, Mitre M, et al. </w:t>
      </w:r>
      <w:r w:rsidRPr="001B4C97">
        <w:rPr>
          <w:rFonts w:ascii="Calibri" w:hAnsi="Calibri" w:cs="Calibri"/>
        </w:rPr>
        <w:t>Oxytocin Enhances Social Recognition by Modulating Cortical Control of Early Olfactory Processing. Neuron. 2016;90:609–621.</w:t>
      </w:r>
    </w:p>
    <w:p w14:paraId="4C24A0C1" w14:textId="77777777" w:rsidR="001B4C97" w:rsidRPr="001B4C97" w:rsidRDefault="001B4C97" w:rsidP="001B4C97">
      <w:pPr>
        <w:pStyle w:val="Bibliography"/>
        <w:rPr>
          <w:rFonts w:ascii="Calibri" w:hAnsi="Calibri" w:cs="Calibri"/>
        </w:rPr>
      </w:pPr>
      <w:r w:rsidRPr="001B4C97">
        <w:rPr>
          <w:rFonts w:ascii="Calibri" w:hAnsi="Calibri" w:cs="Calibri"/>
        </w:rPr>
        <w:t xml:space="preserve">14. </w:t>
      </w:r>
      <w:r w:rsidRPr="001B4C97">
        <w:rPr>
          <w:rFonts w:ascii="Calibri" w:hAnsi="Calibri" w:cs="Calibri"/>
        </w:rPr>
        <w:tab/>
        <w:t>Ferguson JN, Young LJ, Hearn EF, Matzuk MM, Insel TR, Winslow JT. Social amnesia in mice lacking the oxytocin gene. Nat Genet. 2000;25:284–288.</w:t>
      </w:r>
    </w:p>
    <w:p w14:paraId="3437E56E" w14:textId="77777777" w:rsidR="001B4C97" w:rsidRPr="001B4C97" w:rsidRDefault="001B4C97" w:rsidP="001B4C97">
      <w:pPr>
        <w:pStyle w:val="Bibliography"/>
        <w:rPr>
          <w:rFonts w:ascii="Calibri" w:hAnsi="Calibri" w:cs="Calibri"/>
        </w:rPr>
      </w:pPr>
      <w:r w:rsidRPr="001B4C97">
        <w:rPr>
          <w:rFonts w:ascii="Calibri" w:hAnsi="Calibri" w:cs="Calibri"/>
        </w:rPr>
        <w:t xml:space="preserve">15. </w:t>
      </w:r>
      <w:r w:rsidRPr="001B4C97">
        <w:rPr>
          <w:rFonts w:ascii="Calibri" w:hAnsi="Calibri" w:cs="Calibri"/>
        </w:rPr>
        <w:tab/>
        <w:t>Wolf D, Hartig R, Zhuo Y, Scheller MF, Articus M, Moor M, et al. Oxytocin induces the formation of distinctive cortical representations and cognitions biased toward familiar mice. Nat Commun. 2024;15:6274.</w:t>
      </w:r>
    </w:p>
    <w:p w14:paraId="5F697437" w14:textId="77777777" w:rsidR="001B4C97" w:rsidRPr="001B4C97" w:rsidRDefault="001B4C97" w:rsidP="001B4C97">
      <w:pPr>
        <w:pStyle w:val="Bibliography"/>
        <w:rPr>
          <w:rFonts w:ascii="Calibri" w:hAnsi="Calibri" w:cs="Calibri"/>
          <w:lang w:val="de-DE"/>
        </w:rPr>
      </w:pPr>
      <w:r w:rsidRPr="001B4C97">
        <w:rPr>
          <w:rFonts w:ascii="Calibri" w:hAnsi="Calibri" w:cs="Calibri"/>
        </w:rPr>
        <w:t xml:space="preserve">16. </w:t>
      </w:r>
      <w:r w:rsidRPr="001B4C97">
        <w:rPr>
          <w:rFonts w:ascii="Calibri" w:hAnsi="Calibri" w:cs="Calibri"/>
        </w:rPr>
        <w:tab/>
        <w:t xml:space="preserve">Guastella AJ, MacLeod C. A critical review of the influence of oxytocin nasal spray on social cognition in humans: evidence and future directions. </w:t>
      </w:r>
      <w:r w:rsidRPr="001B4C97">
        <w:rPr>
          <w:rFonts w:ascii="Calibri" w:hAnsi="Calibri" w:cs="Calibri"/>
          <w:lang w:val="de-DE"/>
        </w:rPr>
        <w:t>Horm Behav. 2012;61:410–418.</w:t>
      </w:r>
    </w:p>
    <w:p w14:paraId="6B9C5837" w14:textId="77777777" w:rsidR="001B4C97" w:rsidRPr="001B4C97" w:rsidRDefault="001B4C97" w:rsidP="001B4C97">
      <w:pPr>
        <w:pStyle w:val="Bibliography"/>
        <w:rPr>
          <w:rFonts w:ascii="Calibri" w:hAnsi="Calibri" w:cs="Calibri"/>
        </w:rPr>
      </w:pPr>
      <w:r w:rsidRPr="001B4C97">
        <w:rPr>
          <w:rFonts w:ascii="Calibri" w:hAnsi="Calibri" w:cs="Calibri"/>
          <w:lang w:val="de-DE"/>
        </w:rPr>
        <w:t xml:space="preserve">17. </w:t>
      </w:r>
      <w:r w:rsidRPr="001B4C97">
        <w:rPr>
          <w:rFonts w:ascii="Calibri" w:hAnsi="Calibri" w:cs="Calibri"/>
          <w:lang w:val="de-DE"/>
        </w:rPr>
        <w:tab/>
        <w:t xml:space="preserve">Yamasue H, Okada T, Munesue T, Kuroda M, Fujioka T, Uno Y, et al. </w:t>
      </w:r>
      <w:r w:rsidRPr="001B4C97">
        <w:rPr>
          <w:rFonts w:ascii="Calibri" w:hAnsi="Calibri" w:cs="Calibri"/>
        </w:rPr>
        <w:t>Effect of intranasal oxytocin on the core social symptoms of autism spectrum disorder: a randomized clinical trial. Mol Psychiatry. 2020;25:1849–1858.</w:t>
      </w:r>
    </w:p>
    <w:p w14:paraId="67F127F2" w14:textId="77777777" w:rsidR="001B4C97" w:rsidRPr="001B4C97" w:rsidRDefault="001B4C97" w:rsidP="001B4C97">
      <w:pPr>
        <w:pStyle w:val="Bibliography"/>
        <w:rPr>
          <w:rFonts w:ascii="Calibri" w:hAnsi="Calibri" w:cs="Calibri"/>
        </w:rPr>
      </w:pPr>
      <w:r w:rsidRPr="001B4C97">
        <w:rPr>
          <w:rFonts w:ascii="Calibri" w:hAnsi="Calibri" w:cs="Calibri"/>
        </w:rPr>
        <w:t xml:space="preserve">18. </w:t>
      </w:r>
      <w:r w:rsidRPr="001B4C97">
        <w:rPr>
          <w:rFonts w:ascii="Calibri" w:hAnsi="Calibri" w:cs="Calibri"/>
        </w:rPr>
        <w:tab/>
        <w:t>Bethlehem R a. I, Lombardo MV, Lai M-C, Auyeung B, Crockford SK, Deakin J, et al. Intranasal oxytocin enhances intrinsic corticostriatal functional connectivity in women. Transl Psychiatry. 2017;7:e1099.</w:t>
      </w:r>
    </w:p>
    <w:p w14:paraId="29965365" w14:textId="77777777" w:rsidR="001B4C97" w:rsidRPr="001B4C97" w:rsidRDefault="001B4C97" w:rsidP="001B4C97">
      <w:pPr>
        <w:pStyle w:val="Bibliography"/>
        <w:rPr>
          <w:rFonts w:ascii="Calibri" w:hAnsi="Calibri" w:cs="Calibri"/>
        </w:rPr>
      </w:pPr>
      <w:r w:rsidRPr="001B4C97">
        <w:rPr>
          <w:rFonts w:ascii="Calibri" w:hAnsi="Calibri" w:cs="Calibri"/>
        </w:rPr>
        <w:t xml:space="preserve">19. </w:t>
      </w:r>
      <w:r w:rsidRPr="001B4C97">
        <w:rPr>
          <w:rFonts w:ascii="Calibri" w:hAnsi="Calibri" w:cs="Calibri"/>
        </w:rPr>
        <w:tab/>
        <w:t>Leng G, Ludwig M. Intranasal Oxytocin: Myths and Delusions. Biol Psychiatry. 2016;79:243–250.</w:t>
      </w:r>
    </w:p>
    <w:p w14:paraId="070A136D" w14:textId="77777777" w:rsidR="001B4C97" w:rsidRPr="001B4C97" w:rsidRDefault="001B4C97" w:rsidP="001B4C97">
      <w:pPr>
        <w:pStyle w:val="Bibliography"/>
        <w:rPr>
          <w:rFonts w:ascii="Calibri" w:hAnsi="Calibri" w:cs="Calibri"/>
        </w:rPr>
      </w:pPr>
      <w:r w:rsidRPr="001B4C97">
        <w:rPr>
          <w:rFonts w:ascii="Calibri" w:hAnsi="Calibri" w:cs="Calibri"/>
        </w:rPr>
        <w:t xml:space="preserve">20. </w:t>
      </w:r>
      <w:r w:rsidRPr="001B4C97">
        <w:rPr>
          <w:rFonts w:ascii="Calibri" w:hAnsi="Calibri" w:cs="Calibri"/>
        </w:rPr>
        <w:tab/>
        <w:t>Saramäki J, Kivelä M, Onnela J-P, Kaski K, Kertész J. Generalizations of the clustering coefficient to weighted complex networks. Phys Rev E Stat Nonlin Soft Matter Phys. 2007;75:027105.</w:t>
      </w:r>
    </w:p>
    <w:p w14:paraId="2897E5E3" w14:textId="77777777" w:rsidR="001B4C97" w:rsidRPr="001B4C97" w:rsidRDefault="001B4C97" w:rsidP="001B4C97">
      <w:pPr>
        <w:pStyle w:val="Bibliography"/>
        <w:rPr>
          <w:rFonts w:ascii="Calibri" w:hAnsi="Calibri" w:cs="Calibri"/>
        </w:rPr>
      </w:pPr>
      <w:r w:rsidRPr="001B4C97">
        <w:rPr>
          <w:rFonts w:ascii="Calibri" w:hAnsi="Calibri" w:cs="Calibri"/>
        </w:rPr>
        <w:lastRenderedPageBreak/>
        <w:t xml:space="preserve">21. </w:t>
      </w:r>
      <w:r w:rsidRPr="001B4C97">
        <w:rPr>
          <w:rFonts w:ascii="Calibri" w:hAnsi="Calibri" w:cs="Calibri"/>
        </w:rPr>
        <w:tab/>
        <w:t>Meyer-Lindenberg A, Domes G, Kirsch P, Heinrichs M. Oxytocin and vasopressin in the human brain: social neuropeptides for translational medicine. Nat Rev Neurosci. 2011;12:524–538.</w:t>
      </w:r>
    </w:p>
    <w:p w14:paraId="665AEC29" w14:textId="77777777" w:rsidR="001B4C97" w:rsidRPr="001B4C97" w:rsidRDefault="001B4C97" w:rsidP="001B4C97">
      <w:pPr>
        <w:pStyle w:val="Bibliography"/>
        <w:rPr>
          <w:rFonts w:ascii="Calibri" w:hAnsi="Calibri" w:cs="Calibri"/>
        </w:rPr>
      </w:pPr>
      <w:r w:rsidRPr="001B4C97">
        <w:rPr>
          <w:rFonts w:ascii="Calibri" w:hAnsi="Calibri" w:cs="Calibri"/>
        </w:rPr>
        <w:t xml:space="preserve">22. </w:t>
      </w:r>
      <w:r w:rsidRPr="001B4C97">
        <w:rPr>
          <w:rFonts w:ascii="Calibri" w:hAnsi="Calibri" w:cs="Calibri"/>
        </w:rPr>
        <w:tab/>
        <w:t>Baron-Cohen S. Theory of mind and autism: A review. Int. Rev. Res. Ment. Retard., vol. 23, Academic Press; 2000. p. 169–184.</w:t>
      </w:r>
    </w:p>
    <w:p w14:paraId="4922D1A9" w14:textId="77777777" w:rsidR="001B4C97" w:rsidRPr="001B4C97" w:rsidRDefault="001B4C97" w:rsidP="001B4C97">
      <w:pPr>
        <w:pStyle w:val="Bibliography"/>
        <w:rPr>
          <w:rFonts w:ascii="Calibri" w:hAnsi="Calibri" w:cs="Calibri"/>
        </w:rPr>
      </w:pPr>
      <w:r w:rsidRPr="001B4C97">
        <w:rPr>
          <w:rFonts w:ascii="Calibri" w:hAnsi="Calibri" w:cs="Calibri"/>
        </w:rPr>
        <w:t xml:space="preserve">23. </w:t>
      </w:r>
      <w:r w:rsidRPr="001B4C97">
        <w:rPr>
          <w:rFonts w:ascii="Calibri" w:hAnsi="Calibri" w:cs="Calibri"/>
        </w:rPr>
        <w:tab/>
        <w:t>Mundy P, Rebecca Neal A. Neural plasticity, joint attention, and a transactional social-orienting model of autism. Int. Rev. Res. Ment. Retard., vol. 23, Academic Press; 2000. p. 139–168.</w:t>
      </w:r>
    </w:p>
    <w:p w14:paraId="57D22865" w14:textId="77777777" w:rsidR="001B4C97" w:rsidRPr="001B4C97" w:rsidRDefault="001B4C97" w:rsidP="001B4C97">
      <w:pPr>
        <w:pStyle w:val="Bibliography"/>
        <w:rPr>
          <w:rFonts w:ascii="Calibri" w:hAnsi="Calibri" w:cs="Calibri"/>
        </w:rPr>
      </w:pPr>
      <w:r w:rsidRPr="001B4C97">
        <w:rPr>
          <w:rFonts w:ascii="Calibri" w:hAnsi="Calibri" w:cs="Calibri"/>
        </w:rPr>
        <w:t xml:space="preserve">24. </w:t>
      </w:r>
      <w:r w:rsidRPr="001B4C97">
        <w:rPr>
          <w:rFonts w:ascii="Calibri" w:hAnsi="Calibri" w:cs="Calibri"/>
        </w:rPr>
        <w:tab/>
        <w:t>Christakis NA, Fowler JH. Connected: The Surprising Power of Our Social Networks and How They Shape Our Lives. Hachette UK; 2009.</w:t>
      </w:r>
    </w:p>
    <w:p w14:paraId="34648907" w14:textId="77777777" w:rsidR="001B4C97" w:rsidRPr="001B4C97" w:rsidRDefault="001B4C97" w:rsidP="001B4C97">
      <w:pPr>
        <w:pStyle w:val="Bibliography"/>
        <w:rPr>
          <w:rFonts w:ascii="Calibri" w:hAnsi="Calibri" w:cs="Calibri"/>
        </w:rPr>
      </w:pPr>
      <w:r w:rsidRPr="001B4C97">
        <w:rPr>
          <w:rFonts w:ascii="Calibri" w:hAnsi="Calibri" w:cs="Calibri"/>
        </w:rPr>
        <w:t xml:space="preserve">25. </w:t>
      </w:r>
      <w:r w:rsidRPr="001B4C97">
        <w:rPr>
          <w:rFonts w:ascii="Calibri" w:hAnsi="Calibri" w:cs="Calibri"/>
        </w:rPr>
        <w:tab/>
        <w:t>Cacioppo JT, Cacioppo S. Social Relationships and Health: The Toxic Effects of Perceived Social Isolation. Soc Personal Psychol Compass. 2014;8:58–72.</w:t>
      </w:r>
    </w:p>
    <w:p w14:paraId="0FE99F52" w14:textId="77777777" w:rsidR="001B4C97" w:rsidRPr="001B4C97" w:rsidRDefault="001B4C97" w:rsidP="001B4C97">
      <w:pPr>
        <w:pStyle w:val="Bibliography"/>
        <w:rPr>
          <w:rFonts w:ascii="Calibri" w:hAnsi="Calibri" w:cs="Calibri"/>
        </w:rPr>
      </w:pPr>
      <w:r w:rsidRPr="001B4C97">
        <w:rPr>
          <w:rFonts w:ascii="Calibri" w:hAnsi="Calibri" w:cs="Calibri"/>
        </w:rPr>
        <w:t xml:space="preserve">26. </w:t>
      </w:r>
      <w:r w:rsidRPr="001B4C97">
        <w:rPr>
          <w:rFonts w:ascii="Calibri" w:hAnsi="Calibri" w:cs="Calibri"/>
        </w:rPr>
        <w:tab/>
        <w:t>Holt-Lunstad J, Smith TB, Layton JB. Social Relationships and Mortality Risk: A Meta-analytic Review. PLOS Med. 2010;7:e1000316.</w:t>
      </w:r>
    </w:p>
    <w:p w14:paraId="1091D519" w14:textId="77777777" w:rsidR="001B4C97" w:rsidRPr="001B4C97" w:rsidRDefault="001B4C97" w:rsidP="001B4C97">
      <w:pPr>
        <w:pStyle w:val="Bibliography"/>
        <w:rPr>
          <w:rFonts w:ascii="Calibri" w:hAnsi="Calibri" w:cs="Calibri"/>
        </w:rPr>
      </w:pPr>
      <w:r w:rsidRPr="001B4C97">
        <w:rPr>
          <w:rFonts w:ascii="Calibri" w:hAnsi="Calibri" w:cs="Calibri"/>
        </w:rPr>
        <w:t xml:space="preserve">27. </w:t>
      </w:r>
      <w:r w:rsidRPr="001B4C97">
        <w:rPr>
          <w:rFonts w:ascii="Calibri" w:hAnsi="Calibri" w:cs="Calibri"/>
        </w:rPr>
        <w:tab/>
        <w:t>Hammock EAD, Young LJ. Oxytocin, vasopressin and pair bonding: implications for autism. Philos Trans R Soc Lond B Biol Sci. 2006;361:2187–2198.</w:t>
      </w:r>
    </w:p>
    <w:p w14:paraId="45A8DE6C" w14:textId="77777777" w:rsidR="001B4C97" w:rsidRPr="001B4C97" w:rsidRDefault="001B4C97" w:rsidP="001B4C97">
      <w:pPr>
        <w:pStyle w:val="Bibliography"/>
        <w:rPr>
          <w:rFonts w:ascii="Calibri" w:hAnsi="Calibri" w:cs="Calibri"/>
        </w:rPr>
      </w:pPr>
      <w:r w:rsidRPr="001B4C97">
        <w:rPr>
          <w:rFonts w:ascii="Calibri" w:hAnsi="Calibri" w:cs="Calibri"/>
        </w:rPr>
        <w:t xml:space="preserve">28. </w:t>
      </w:r>
      <w:r w:rsidRPr="001B4C97">
        <w:rPr>
          <w:rFonts w:ascii="Calibri" w:hAnsi="Calibri" w:cs="Calibri"/>
        </w:rPr>
        <w:tab/>
        <w:t>Cisek P, Green AM. Toward a neuroscience of natural behavior. Curr Opin Neurobiol. 2024;86:102859.</w:t>
      </w:r>
    </w:p>
    <w:p w14:paraId="1E25DB1E" w14:textId="08D782F3" w:rsidR="00AF7315" w:rsidRPr="00096FA2" w:rsidRDefault="00AF7315" w:rsidP="007C11A4">
      <w:pPr>
        <w:spacing w:line="240" w:lineRule="auto"/>
        <w:jc w:val="both"/>
        <w:rPr>
          <w:rFonts w:asciiTheme="majorHAnsi" w:hAnsiTheme="majorHAnsi" w:cstheme="majorHAnsi"/>
        </w:rPr>
      </w:pPr>
      <w:r w:rsidRPr="00096FA2">
        <w:rPr>
          <w:rFonts w:asciiTheme="majorHAnsi" w:hAnsiTheme="majorHAnsi" w:cstheme="majorHAnsi"/>
        </w:rPr>
        <w:fldChar w:fldCharType="end"/>
      </w:r>
    </w:p>
    <w:sectPr w:rsidR="00AF7315" w:rsidRPr="00096FA2" w:rsidSect="00034616">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einwald,Jonathan" w:date="2025-06-16T15:37:00Z" w:initials="R">
    <w:p w14:paraId="6F48D100" w14:textId="77777777" w:rsidR="00367DE8" w:rsidRPr="00C42BE9" w:rsidRDefault="00367DE8" w:rsidP="00367DE8">
      <w:pPr>
        <w:pStyle w:val="CommentText"/>
        <w:rPr>
          <w:rFonts w:asciiTheme="majorHAnsi" w:hAnsiTheme="majorHAnsi" w:cstheme="majorHAnsi"/>
        </w:rPr>
      </w:pPr>
      <w:r w:rsidRPr="00C42BE9">
        <w:rPr>
          <w:rStyle w:val="CommentReference"/>
          <w:rFonts w:asciiTheme="majorHAnsi" w:hAnsiTheme="majorHAnsi" w:cstheme="majorHAnsi"/>
        </w:rPr>
        <w:annotationRef/>
      </w:r>
      <w:r w:rsidRPr="00C42BE9">
        <w:rPr>
          <w:rFonts w:asciiTheme="majorHAnsi" w:hAnsiTheme="majorHAnsi" w:cstheme="majorHAnsi"/>
        </w:rPr>
        <w:t>The</w:t>
      </w:r>
      <w:r>
        <w:rPr>
          <w:rFonts w:asciiTheme="majorHAnsi" w:hAnsiTheme="majorHAnsi" w:cstheme="majorHAnsi"/>
        </w:rPr>
        <w:t xml:space="preserve"> abstract is IMOP a bit too much into a heavily neuroscientific audience, while I would expect the MP readers to be also more psychiatric oriented. I would add a couple of notions of psychiatric diseases here and there to make this more clear. (</w:t>
      </w:r>
      <w:proofErr w:type="gramStart"/>
      <w:r>
        <w:rPr>
          <w:rFonts w:asciiTheme="majorHAnsi" w:hAnsiTheme="majorHAnsi" w:cstheme="majorHAnsi"/>
        </w:rPr>
        <w:t>see</w:t>
      </w:r>
      <w:proofErr w:type="gramEnd"/>
      <w:r>
        <w:rPr>
          <w:rFonts w:asciiTheme="majorHAnsi" w:hAnsiTheme="majorHAnsi" w:cstheme="majorHAnsi"/>
        </w:rPr>
        <w:t xml:space="preserve"> e.g. first comment below).</w:t>
      </w:r>
    </w:p>
  </w:comment>
  <w:comment w:id="1" w:author="Reinwald,Jonathan" w:date="2025-06-16T15:28:00Z" w:initials="R">
    <w:p w14:paraId="5786D885" w14:textId="77777777" w:rsidR="00367DE8" w:rsidRPr="00C42BE9" w:rsidRDefault="00367DE8" w:rsidP="00367DE8">
      <w:pPr>
        <w:pStyle w:val="CommentText"/>
        <w:rPr>
          <w:rFonts w:asciiTheme="majorHAnsi" w:hAnsiTheme="majorHAnsi" w:cstheme="majorHAnsi"/>
        </w:rPr>
      </w:pPr>
      <w:r w:rsidRPr="00C42BE9">
        <w:rPr>
          <w:rStyle w:val="CommentReference"/>
          <w:rFonts w:asciiTheme="majorHAnsi" w:hAnsiTheme="majorHAnsi" w:cstheme="majorHAnsi"/>
        </w:rPr>
        <w:annotationRef/>
      </w:r>
      <w:r w:rsidRPr="00C42BE9">
        <w:rPr>
          <w:rFonts w:asciiTheme="majorHAnsi" w:hAnsiTheme="majorHAnsi" w:cstheme="majorHAnsi"/>
        </w:rPr>
        <w:t>For MP: Why not referring to psychiatric conditions or well-being in here already, and in a more general way?</w:t>
      </w:r>
      <w:r>
        <w:rPr>
          <w:rFonts w:asciiTheme="majorHAnsi" w:hAnsiTheme="majorHAnsi" w:cstheme="majorHAnsi"/>
        </w:rPr>
        <w:t xml:space="preserve"> </w:t>
      </w:r>
      <w:r w:rsidRPr="002F4C41">
        <w:rPr>
          <w:rFonts w:asciiTheme="majorHAnsi" w:hAnsiTheme="majorHAnsi" w:cstheme="majorHAnsi"/>
        </w:rPr>
        <w:sym w:font="Wingdings" w:char="F0E0"/>
      </w:r>
      <w:r>
        <w:rPr>
          <w:rFonts w:asciiTheme="majorHAnsi" w:hAnsiTheme="majorHAnsi" w:cstheme="majorHAnsi"/>
        </w:rPr>
        <w:t xml:space="preserve"> see intro at the beginning?</w:t>
      </w:r>
    </w:p>
  </w:comment>
  <w:comment w:id="2" w:author="Reinwald,Jonathan" w:date="2025-06-16T15:49:00Z" w:initials="R">
    <w:p w14:paraId="5DC100F2" w14:textId="77777777" w:rsidR="00367DE8" w:rsidRDefault="00367DE8" w:rsidP="00367DE8">
      <w:pPr>
        <w:pStyle w:val="CommentText"/>
      </w:pPr>
      <w:r>
        <w:rPr>
          <w:rStyle w:val="CommentReference"/>
        </w:rPr>
        <w:annotationRef/>
      </w:r>
      <w:r>
        <w:t>complex</w:t>
      </w:r>
    </w:p>
  </w:comment>
  <w:comment w:id="3" w:author="Reinwald,Jonathan" w:date="2025-06-16T17:43:00Z" w:initials="R">
    <w:p w14:paraId="504E3282" w14:textId="77777777" w:rsidR="00367DE8" w:rsidRPr="00DA45AF" w:rsidRDefault="00367DE8" w:rsidP="00367DE8">
      <w:pPr>
        <w:pStyle w:val="CommentText"/>
        <w:rPr>
          <w:rFonts w:asciiTheme="majorHAnsi" w:hAnsiTheme="majorHAnsi" w:cstheme="majorHAnsi"/>
        </w:rPr>
      </w:pPr>
      <w:r w:rsidRPr="00DA45AF">
        <w:rPr>
          <w:rStyle w:val="CommentReference"/>
          <w:rFonts w:asciiTheme="majorHAnsi" w:hAnsiTheme="majorHAnsi" w:cstheme="majorHAnsi"/>
        </w:rPr>
        <w:annotationRef/>
      </w:r>
      <w:r w:rsidRPr="00DA45AF">
        <w:rPr>
          <w:rFonts w:asciiTheme="majorHAnsi" w:hAnsiTheme="majorHAnsi" w:cstheme="majorHAnsi"/>
        </w:rPr>
        <w:t xml:space="preserve">OR: </w:t>
      </w:r>
    </w:p>
    <w:p w14:paraId="62F48E6D" w14:textId="77777777" w:rsidR="00367DE8" w:rsidRPr="00DA45AF" w:rsidRDefault="00367DE8" w:rsidP="00367DE8">
      <w:pPr>
        <w:spacing w:beforeAutospacing="1" w:after="100" w:afterAutospacing="1" w:line="240" w:lineRule="auto"/>
        <w:rPr>
          <w:rFonts w:asciiTheme="majorHAnsi" w:eastAsia="Times New Roman" w:hAnsiTheme="majorHAnsi" w:cstheme="majorHAnsi"/>
          <w:szCs w:val="24"/>
          <w:lang w:eastAsia="de-DE"/>
        </w:rPr>
      </w:pPr>
      <w:r w:rsidRPr="00DA45AF">
        <w:rPr>
          <w:rFonts w:asciiTheme="majorHAnsi" w:eastAsia="Times New Roman" w:hAnsiTheme="majorHAnsi" w:cstheme="majorHAnsi"/>
          <w:bCs/>
          <w:szCs w:val="24"/>
          <w:lang w:eastAsia="de-DE"/>
        </w:rPr>
        <w:t>“This distinction is particularly relevant in neurodevelopmental and psychiatric conditions such as high-functioning autism spectrum disorder (ASD), where social motivation is often at least partially preserved, yet the capacity to establish and maintain stable, reciprocal social bonds is impaired [6, 7].”</w:t>
      </w:r>
    </w:p>
    <w:p w14:paraId="5B08C656" w14:textId="77777777" w:rsidR="00367DE8" w:rsidRPr="00DA45AF" w:rsidRDefault="00367DE8" w:rsidP="00367DE8">
      <w:pPr>
        <w:spacing w:before="100" w:beforeAutospacing="1" w:after="100" w:afterAutospacing="1" w:line="240" w:lineRule="auto"/>
        <w:rPr>
          <w:rFonts w:asciiTheme="majorHAnsi" w:eastAsia="Times New Roman" w:hAnsiTheme="majorHAnsi" w:cstheme="majorHAnsi"/>
          <w:szCs w:val="24"/>
          <w:lang w:eastAsia="de-DE"/>
        </w:rPr>
      </w:pPr>
      <w:r w:rsidRPr="00DA45AF">
        <w:rPr>
          <w:rFonts w:asciiTheme="majorHAnsi" w:eastAsia="Times New Roman" w:hAnsiTheme="majorHAnsi" w:cstheme="majorHAnsi"/>
          <w:szCs w:val="24"/>
          <w:lang w:eastAsia="de-DE"/>
        </w:rPr>
        <w:t>OR</w:t>
      </w:r>
    </w:p>
    <w:p w14:paraId="7AADA9CE" w14:textId="77777777" w:rsidR="00367DE8" w:rsidRPr="00DA45AF" w:rsidRDefault="00367DE8" w:rsidP="00367DE8">
      <w:pPr>
        <w:spacing w:beforeAutospacing="1" w:after="100" w:afterAutospacing="1" w:line="240" w:lineRule="auto"/>
        <w:rPr>
          <w:rFonts w:asciiTheme="majorHAnsi" w:eastAsia="Times New Roman" w:hAnsiTheme="majorHAnsi" w:cstheme="majorHAnsi"/>
          <w:szCs w:val="24"/>
          <w:lang w:eastAsia="de-DE"/>
        </w:rPr>
      </w:pPr>
      <w:r w:rsidRPr="00DA45AF">
        <w:rPr>
          <w:rFonts w:asciiTheme="majorHAnsi" w:eastAsia="Times New Roman" w:hAnsiTheme="majorHAnsi" w:cstheme="majorHAnsi"/>
          <w:bCs/>
          <w:color w:val="FF0000"/>
          <w:szCs w:val="24"/>
          <w:lang w:eastAsia="de-DE"/>
        </w:rPr>
        <w:t>“...where individuals may retain a desire for social connection, but still struggle to establish and maintain stable, reciprocal social bonds.”</w:t>
      </w:r>
    </w:p>
  </w:comment>
  <w:comment w:id="14" w:author="Reinwald,Jonathan" w:date="2025-06-17T09:10:00Z" w:initials="R">
    <w:p w14:paraId="7358387F" w14:textId="77777777" w:rsidR="00367DE8" w:rsidRPr="003307E7" w:rsidRDefault="00367DE8" w:rsidP="00367DE8">
      <w:pPr>
        <w:pStyle w:val="CommentText"/>
        <w:rPr>
          <w:lang w:val="de-DE"/>
        </w:rPr>
      </w:pPr>
      <w:r>
        <w:rPr>
          <w:rStyle w:val="CommentReference"/>
        </w:rPr>
        <w:annotationRef/>
      </w:r>
      <w:proofErr w:type="spellStart"/>
      <w:r w:rsidRPr="003307E7">
        <w:rPr>
          <w:lang w:val="de-DE"/>
        </w:rPr>
        <w:t>einschränkungen</w:t>
      </w:r>
      <w:proofErr w:type="spellEnd"/>
    </w:p>
  </w:comment>
  <w:comment w:id="24" w:author="Reinwald,Jonathan" w:date="2025-06-16T15:58:00Z" w:initials="R">
    <w:p w14:paraId="1A7C594C" w14:textId="77777777" w:rsidR="00367DE8" w:rsidRPr="003307E7" w:rsidRDefault="00367DE8" w:rsidP="00367DE8">
      <w:pPr>
        <w:pStyle w:val="CommentText"/>
        <w:rPr>
          <w:lang w:val="de-DE"/>
        </w:rPr>
      </w:pPr>
      <w:r>
        <w:rPr>
          <w:rStyle w:val="CommentReference"/>
        </w:rPr>
        <w:annotationRef/>
      </w:r>
      <w:r w:rsidRPr="003307E7">
        <w:rPr>
          <w:lang w:val="de-DE"/>
        </w:rPr>
        <w:t xml:space="preserve">OXTR in ASD? </w:t>
      </w:r>
    </w:p>
  </w:comment>
  <w:comment w:id="25" w:author="Reinwald,Jonathan" w:date="2025-06-18T17:24:00Z" w:initials="R">
    <w:p w14:paraId="2F7A8783" w14:textId="77777777" w:rsidR="00367DE8" w:rsidRPr="003307E7" w:rsidRDefault="00367DE8" w:rsidP="00367DE8">
      <w:pPr>
        <w:pStyle w:val="CommentText"/>
        <w:rPr>
          <w:lang w:val="de-DE"/>
        </w:rPr>
      </w:pPr>
      <w:r>
        <w:rPr>
          <w:rStyle w:val="CommentReference"/>
        </w:rPr>
        <w:annotationRef/>
      </w:r>
      <w:r w:rsidRPr="003307E7">
        <w:rPr>
          <w:lang w:val="de-DE"/>
        </w:rPr>
        <w:t xml:space="preserve">FROM DISCUSSION TODAY: </w:t>
      </w:r>
    </w:p>
    <w:p w14:paraId="0AAD6A56" w14:textId="77777777" w:rsidR="00367DE8" w:rsidRDefault="00367DE8" w:rsidP="00367DE8">
      <w:pPr>
        <w:pStyle w:val="CommentText"/>
      </w:pPr>
      <w:r>
        <w:t xml:space="preserve">Maybe focus more as its option to study circuit function, region-specificity and so on; also add maybe more literature here; </w:t>
      </w:r>
    </w:p>
  </w:comment>
  <w:comment w:id="26" w:author="Reinwald,Jonathan" w:date="2025-06-17T09:15:00Z" w:initials="R">
    <w:p w14:paraId="39D50C21" w14:textId="77777777" w:rsidR="00367DE8" w:rsidRDefault="00367DE8" w:rsidP="00367DE8">
      <w:pPr>
        <w:pStyle w:val="CommentText"/>
      </w:pPr>
      <w:r>
        <w:rPr>
          <w:rStyle w:val="CommentReference"/>
        </w:rPr>
        <w:annotationRef/>
      </w:r>
      <w:r>
        <w:t xml:space="preserve">Might the focus on this be a pitfall or potentially rise questions why we haven’t investigated them before and after the deletion? </w:t>
      </w:r>
    </w:p>
  </w:comment>
  <w:comment w:id="27" w:author="Reinwald,Jonathan" w:date="2025-06-17T09:17:00Z" w:initials="R">
    <w:p w14:paraId="3D3F323E" w14:textId="77777777" w:rsidR="00367DE8" w:rsidRDefault="00367DE8" w:rsidP="00367DE8">
      <w:pPr>
        <w:pStyle w:val="CommentText"/>
      </w:pPr>
      <w:r>
        <w:rPr>
          <w:rStyle w:val="CommentReference"/>
        </w:rPr>
        <w:annotationRef/>
      </w:r>
      <w:r>
        <w:t xml:space="preserve">What is this? Use more specific terms, integrating social and so on… </w:t>
      </w:r>
    </w:p>
  </w:comment>
  <w:comment w:id="28" w:author="Reinwald,Jonathan" w:date="2025-06-18T17:26:00Z" w:initials="R">
    <w:p w14:paraId="3C774FB6" w14:textId="77777777" w:rsidR="00367DE8" w:rsidRDefault="00367DE8" w:rsidP="00367DE8">
      <w:pPr>
        <w:pStyle w:val="CommentText"/>
      </w:pPr>
      <w:r>
        <w:rPr>
          <w:rStyle w:val="CommentReference"/>
        </w:rPr>
        <w:annotationRef/>
      </w:r>
      <w:r>
        <w:t>group</w:t>
      </w:r>
    </w:p>
  </w:comment>
  <w:comment w:id="31" w:author="Reinwald,Jonathan" w:date="2025-06-16T15:53:00Z" w:initials="R">
    <w:p w14:paraId="4839D521" w14:textId="77777777" w:rsidR="00367DE8" w:rsidRDefault="00367DE8" w:rsidP="00367DE8">
      <w:pPr>
        <w:pStyle w:val="CommentText"/>
      </w:pPr>
      <w:r>
        <w:rPr>
          <w:rStyle w:val="CommentReference"/>
        </w:rPr>
        <w:annotationRef/>
      </w:r>
      <w:r>
        <w:t>Why? Not impairment there</w:t>
      </w:r>
    </w:p>
  </w:comment>
  <w:comment w:id="35" w:author="Kelsch, Wolfgang" w:date="2025-06-21T15:36:00Z" w:initials="KW">
    <w:p w14:paraId="2329860C" w14:textId="56ECB90D" w:rsidR="002814B0" w:rsidRDefault="002814B0">
      <w:pPr>
        <w:pStyle w:val="CommentText"/>
      </w:pPr>
      <w:r>
        <w:rPr>
          <w:rStyle w:val="CommentReference"/>
        </w:rPr>
        <w:annotationRef/>
      </w:r>
      <w:r>
        <w:t>8-10</w:t>
      </w:r>
    </w:p>
  </w:comment>
  <w:comment w:id="36" w:author="Kelsch, Wolfgang" w:date="2025-06-21T15:36:00Z" w:initials="KW">
    <w:p w14:paraId="5B46D7D9" w14:textId="4618094C" w:rsidR="002814B0" w:rsidRDefault="002814B0">
      <w:pPr>
        <w:pStyle w:val="CommentText"/>
      </w:pPr>
      <w:r>
        <w:rPr>
          <w:rStyle w:val="CommentReference"/>
        </w:rPr>
        <w:annotationRef/>
      </w:r>
      <w:r>
        <w:t>1-4?</w:t>
      </w:r>
    </w:p>
  </w:comment>
  <w:comment w:id="41" w:author="Reinwald,Jonathan" w:date="2025-06-23T09:45:00Z" w:initials="R">
    <w:p w14:paraId="584EE6C0" w14:textId="704756A9" w:rsidR="008B2382" w:rsidRDefault="008B2382">
      <w:pPr>
        <w:pStyle w:val="CommentText"/>
      </w:pPr>
      <w:r>
        <w:rPr>
          <w:rStyle w:val="CommentReference"/>
        </w:rPr>
        <w:annotationRef/>
      </w:r>
      <w:r>
        <w:t xml:space="preserve">Redundant </w:t>
      </w:r>
      <w:proofErr w:type="spellStart"/>
      <w:r>
        <w:t>zu</w:t>
      </w:r>
      <w:proofErr w:type="spellEnd"/>
      <w:r>
        <w:t xml:space="preserve"> </w:t>
      </w:r>
      <w:proofErr w:type="spellStart"/>
      <w:r>
        <w:t>oben</w:t>
      </w:r>
      <w:proofErr w:type="spellEnd"/>
    </w:p>
  </w:comment>
  <w:comment w:id="43" w:author="Reinwald,Jonathan" w:date="2025-06-23T14:17:00Z" w:initials="R">
    <w:p w14:paraId="35038919" w14:textId="549D3895" w:rsidR="00C96003" w:rsidRDefault="00C96003">
      <w:pPr>
        <w:pStyle w:val="CommentText"/>
      </w:pPr>
      <w:r>
        <w:rPr>
          <w:rStyle w:val="CommentReference"/>
        </w:rPr>
        <w:annotationRef/>
      </w:r>
      <w:proofErr w:type="spellStart"/>
      <w:r>
        <w:t>Kamera</w:t>
      </w:r>
      <w:proofErr w:type="spellEnd"/>
      <w:r>
        <w:t xml:space="preserve"> </w:t>
      </w:r>
      <w:proofErr w:type="spellStart"/>
      <w:r>
        <w:t>adden</w:t>
      </w:r>
      <w:proofErr w:type="spellEnd"/>
    </w:p>
  </w:comment>
  <w:comment w:id="56" w:author="Kelsch, Wolfgang [2]" w:date="2025-06-16T13:26:00Z" w:initials="KW">
    <w:p w14:paraId="1F30296F" w14:textId="283428BD" w:rsidR="00604F61" w:rsidRDefault="00604F61">
      <w:pPr>
        <w:pStyle w:val="CommentText"/>
      </w:pPr>
      <w:r>
        <w:rPr>
          <w:rStyle w:val="CommentReference"/>
        </w:rPr>
        <w:annotationRef/>
      </w:r>
      <w:r>
        <w:t>Average figure j is not completely correct because the setup was mirrored from one group to the other. Clarify, and rotate properly before redoing the figure.</w:t>
      </w:r>
    </w:p>
    <w:p w14:paraId="740B99D3" w14:textId="024BE7E0" w:rsidR="00CD147C" w:rsidRDefault="00CD147C">
      <w:pPr>
        <w:pStyle w:val="CommentText"/>
      </w:pPr>
    </w:p>
    <w:p w14:paraId="350B3F83" w14:textId="77777777" w:rsidR="00BF5995" w:rsidRDefault="00BF5995">
      <w:pPr>
        <w:pStyle w:val="CommentText"/>
      </w:pPr>
    </w:p>
    <w:p w14:paraId="6C4EFCAB" w14:textId="62AA0C9B" w:rsidR="00CD147C" w:rsidRDefault="00B72007">
      <w:pPr>
        <w:pStyle w:val="CommentText"/>
      </w:pPr>
      <w:r>
        <w:t xml:space="preserve">@Corentin: </w:t>
      </w:r>
      <w:r w:rsidR="00CD147C">
        <w:t>Refine the y-axis labels for k-n</w:t>
      </w:r>
    </w:p>
  </w:comment>
  <w:comment w:id="57" w:author="Kelsch, Wolfgang" w:date="2025-06-21T16:30:00Z" w:initials="KW">
    <w:p w14:paraId="023DBE22" w14:textId="7DF78EE9" w:rsidR="009500D9" w:rsidRDefault="009500D9">
      <w:pPr>
        <w:pStyle w:val="CommentText"/>
      </w:pPr>
      <w:r>
        <w:rPr>
          <w:rStyle w:val="CommentReference"/>
        </w:rPr>
        <w:annotationRef/>
      </w:r>
      <w:r>
        <w:t>Pause!</w:t>
      </w:r>
    </w:p>
  </w:comment>
  <w:comment w:id="58" w:author="Kelsch, Wolfgang" w:date="2025-06-21T17:47:00Z" w:initials="KW">
    <w:p w14:paraId="51EFE15B" w14:textId="77777777" w:rsidR="00B50434" w:rsidRDefault="00B50434" w:rsidP="00B50434">
      <w:pPr>
        <w:jc w:val="both"/>
        <w:rPr>
          <w:rFonts w:asciiTheme="majorHAnsi" w:hAnsiTheme="majorHAnsi" w:cstheme="majorHAnsi"/>
        </w:rPr>
      </w:pPr>
      <w:r>
        <w:rPr>
          <w:rStyle w:val="CommentReference"/>
        </w:rPr>
        <w:annotationRef/>
      </w:r>
      <w:r w:rsidRPr="00CF15E6">
        <w:rPr>
          <w:rFonts w:asciiTheme="majorHAnsi" w:hAnsiTheme="majorHAnsi" w:cstheme="majorHAnsi"/>
        </w:rPr>
        <w:t xml:space="preserve">Graphs were therefore pruned to isolate relevant social structures. </w:t>
      </w:r>
      <w:r>
        <w:rPr>
          <w:rFonts w:asciiTheme="majorHAnsi" w:hAnsiTheme="majorHAnsi" w:cstheme="majorHAnsi"/>
        </w:rPr>
        <w:t>C</w:t>
      </w:r>
      <w:r w:rsidRPr="00CF15E6">
        <w:rPr>
          <w:rFonts w:asciiTheme="majorHAnsi" w:hAnsiTheme="majorHAnsi" w:cstheme="majorHAnsi"/>
        </w:rPr>
        <w:t>ommon thresholding methods are impractical as they are sensitive to the level</w:t>
      </w:r>
      <w:r>
        <w:rPr>
          <w:rFonts w:asciiTheme="majorHAnsi" w:hAnsiTheme="majorHAnsi" w:cstheme="majorHAnsi"/>
        </w:rPr>
        <w:t>s</w:t>
      </w:r>
      <w:r w:rsidRPr="00CF15E6">
        <w:rPr>
          <w:rFonts w:asciiTheme="majorHAnsi" w:hAnsiTheme="majorHAnsi" w:cstheme="majorHAnsi"/>
        </w:rPr>
        <w:t xml:space="preserve"> of interactions which </w:t>
      </w:r>
      <w:r>
        <w:rPr>
          <w:rFonts w:asciiTheme="majorHAnsi" w:hAnsiTheme="majorHAnsi" w:cstheme="majorHAnsi"/>
        </w:rPr>
        <w:t>may vary and therefore complicating cross-group statistics</w:t>
      </w:r>
      <w:r w:rsidRPr="00CF15E6">
        <w:rPr>
          <w:rFonts w:asciiTheme="majorHAnsi" w:hAnsiTheme="majorHAnsi" w:cstheme="majorHAnsi"/>
        </w:rPr>
        <w:t>.</w:t>
      </w:r>
      <w:r>
        <w:rPr>
          <w:rFonts w:asciiTheme="majorHAnsi" w:hAnsiTheme="majorHAnsi" w:cstheme="majorHAnsi"/>
        </w:rPr>
        <w:t xml:space="preserve"> </w:t>
      </w:r>
      <w:r w:rsidRPr="00CF15E6">
        <w:rPr>
          <w:rFonts w:asciiTheme="majorHAnsi" w:hAnsiTheme="majorHAnsi" w:cstheme="majorHAnsi"/>
        </w:rPr>
        <w:t xml:space="preserve"> Graphs were therefore pruned using mutual nearest neighbors</w:t>
      </w:r>
      <w:r>
        <w:rPr>
          <w:rFonts w:asciiTheme="majorHAnsi" w:hAnsiTheme="majorHAnsi" w:cstheme="majorHAnsi"/>
        </w:rPr>
        <w:t xml:space="preserve"> (Fig. 4a)</w:t>
      </w:r>
      <w:r w:rsidRPr="00CF15E6">
        <w:rPr>
          <w:rFonts w:asciiTheme="majorHAnsi" w:hAnsiTheme="majorHAnsi" w:cstheme="majorHAnsi"/>
        </w:rPr>
        <w:t>, retaining only the connections between nodes that were at most mutual nearest neighbors of 3</w:t>
      </w:r>
      <w:r w:rsidRPr="00CF15E6">
        <w:rPr>
          <w:rFonts w:asciiTheme="majorHAnsi" w:hAnsiTheme="majorHAnsi" w:cstheme="majorHAnsi"/>
          <w:vertAlign w:val="superscript"/>
        </w:rPr>
        <w:t>rd</w:t>
      </w:r>
      <w:r w:rsidRPr="00CF15E6">
        <w:rPr>
          <w:rFonts w:asciiTheme="majorHAnsi" w:hAnsiTheme="majorHAnsi" w:cstheme="majorHAnsi"/>
        </w:rPr>
        <w:t xml:space="preserve"> order</w:t>
      </w:r>
      <w:r>
        <w:rPr>
          <w:rStyle w:val="CommentReference"/>
        </w:rPr>
        <w:annotationRef/>
      </w:r>
      <w:r w:rsidRPr="00CF15E6">
        <w:rPr>
          <w:rFonts w:asciiTheme="majorHAnsi" w:hAnsiTheme="majorHAnsi" w:cstheme="majorHAnsi"/>
        </w:rPr>
        <w:t xml:space="preserve"> (see </w:t>
      </w:r>
      <w:r>
        <w:rPr>
          <w:rFonts w:asciiTheme="majorHAnsi" w:hAnsiTheme="majorHAnsi" w:cstheme="majorHAnsi"/>
        </w:rPr>
        <w:t xml:space="preserve">also Supplementary Fig. X and </w:t>
      </w:r>
      <w:r w:rsidRPr="00CF15E6">
        <w:rPr>
          <w:rFonts w:asciiTheme="majorHAnsi" w:hAnsiTheme="majorHAnsi" w:cstheme="majorHAnsi"/>
        </w:rPr>
        <w:t xml:space="preserve">Methods).  </w:t>
      </w:r>
    </w:p>
    <w:p w14:paraId="7EB2F450" w14:textId="7AA53819" w:rsidR="00B50434" w:rsidRDefault="00B50434">
      <w:pPr>
        <w:pStyle w:val="CommentText"/>
      </w:pPr>
    </w:p>
    <w:p w14:paraId="758A33BD" w14:textId="77777777" w:rsidR="00B50434" w:rsidRDefault="00B50434" w:rsidP="00B50434">
      <w:pPr>
        <w:pStyle w:val="CommentText"/>
      </w:pPr>
      <w:r>
        <w:rPr>
          <w:rStyle w:val="CommentReference"/>
        </w:rPr>
        <w:annotationRef/>
      </w:r>
    </w:p>
    <w:p w14:paraId="1AFB0996" w14:textId="438C3997" w:rsidR="00B50434" w:rsidRDefault="00B50434" w:rsidP="00B50434">
      <w:pPr>
        <w:pStyle w:val="CommentText"/>
      </w:pPr>
      <w:r>
        <w:t xml:space="preserve">To methods: </w:t>
      </w:r>
    </w:p>
    <w:p w14:paraId="2BAB85DA" w14:textId="77777777" w:rsidR="00B50434" w:rsidRDefault="00B50434" w:rsidP="00B50434">
      <w:pPr>
        <w:pStyle w:val="CommentText"/>
      </w:pPr>
      <w:r w:rsidRPr="00CF15E6">
        <w:rPr>
          <w:rFonts w:asciiTheme="majorHAnsi" w:hAnsiTheme="majorHAnsi" w:cstheme="majorHAnsi"/>
        </w:rPr>
        <w:t xml:space="preserve">We thus focused on high-degree nodes (k </w:t>
      </w:r>
      <w:r w:rsidRPr="00CF15E6">
        <w:rPr>
          <w:rFonts w:asciiTheme="majorHAnsi" w:eastAsia="Times New Roman" w:hAnsiTheme="majorHAnsi" w:cstheme="majorHAnsi"/>
          <w:szCs w:val="24"/>
          <w:lang w:eastAsia="de-DE"/>
        </w:rPr>
        <w:t>≥</w:t>
      </w:r>
      <w:r w:rsidRPr="00CF15E6">
        <w:rPr>
          <w:rFonts w:asciiTheme="majorHAnsi" w:hAnsiTheme="majorHAnsi" w:cstheme="majorHAnsi"/>
        </w:rPr>
        <w:t xml:space="preserve"> 3) in the resulting sparser graphs. High degree nodes are of particular interest in network science as they have strong influence on the dynamic of the whole network </w:t>
      </w:r>
      <w:r w:rsidRPr="00CF15E6">
        <w:rPr>
          <w:rFonts w:asciiTheme="majorHAnsi" w:hAnsiTheme="majorHAnsi" w:cstheme="majorHAnsi"/>
          <w:color w:val="0070C0"/>
        </w:rPr>
        <w:t>(</w:t>
      </w:r>
      <w:hyperlink r:id="rId1" w:history="1">
        <w:r w:rsidRPr="00CF15E6">
          <w:rPr>
            <w:rFonts w:asciiTheme="majorHAnsi" w:hAnsiTheme="majorHAnsi" w:cstheme="majorHAnsi"/>
            <w:b/>
            <w:bCs/>
            <w:color w:val="0070C0"/>
            <w:sz w:val="18"/>
            <w:szCs w:val="18"/>
          </w:rPr>
          <w:t>https://doi.org/10.1098/rsbl.2004.0225</w:t>
        </w:r>
      </w:hyperlink>
      <w:r w:rsidRPr="00CF15E6">
        <w:rPr>
          <w:rFonts w:asciiTheme="majorHAnsi" w:hAnsiTheme="majorHAnsi" w:cstheme="majorHAnsi"/>
          <w:color w:val="0070C0"/>
        </w:rPr>
        <w:t>).</w:t>
      </w:r>
    </w:p>
    <w:p w14:paraId="4F94C5E6" w14:textId="77777777" w:rsidR="00B50434" w:rsidRDefault="00B50434">
      <w:pPr>
        <w:pStyle w:val="CommentText"/>
      </w:pPr>
    </w:p>
    <w:p w14:paraId="190DF7B4" w14:textId="3253B007" w:rsidR="00B50434" w:rsidRDefault="00B50434">
      <w:pPr>
        <w:pStyle w:val="CommentText"/>
      </w:pPr>
    </w:p>
  </w:comment>
  <w:comment w:id="59" w:author="Reinwald,Jonathan" w:date="2025-06-18T10:29:00Z" w:initials="R">
    <w:p w14:paraId="4DD07882" w14:textId="77777777" w:rsidR="00B50434" w:rsidRDefault="00B50434" w:rsidP="00B50434">
      <w:pPr>
        <w:pStyle w:val="CommentText"/>
      </w:pPr>
      <w:r>
        <w:rPr>
          <w:rStyle w:val="CommentReference"/>
        </w:rPr>
        <w:annotationRef/>
      </w:r>
      <w:r>
        <w:t>To methods?</w:t>
      </w:r>
    </w:p>
  </w:comment>
  <w:comment w:id="60" w:author="Reinwald,Jonathan" w:date="2025-06-23T14:41:00Z" w:initials="R">
    <w:p w14:paraId="30B27625" w14:textId="2236F6D4" w:rsidR="00B72007" w:rsidRDefault="00B72007">
      <w:pPr>
        <w:pStyle w:val="CommentText"/>
      </w:pPr>
      <w:r>
        <w:rPr>
          <w:rStyle w:val="CommentReference"/>
        </w:rPr>
        <w:annotationRef/>
      </w:r>
      <w:r>
        <w:t>Pie chart missing in b</w:t>
      </w:r>
    </w:p>
  </w:comment>
  <w:comment w:id="68" w:author="Reinwald,Jonathan" w:date="2025-06-23T14:44:00Z" w:initials="R">
    <w:p w14:paraId="31A7E5B4" w14:textId="544BD39F" w:rsidR="00B72007" w:rsidRDefault="00B72007">
      <w:pPr>
        <w:pStyle w:val="CommentText"/>
      </w:pPr>
      <w:r>
        <w:t xml:space="preserve">TBD: </w:t>
      </w:r>
      <w:r>
        <w:rPr>
          <w:rStyle w:val="CommentReference"/>
        </w:rPr>
        <w:annotationRef/>
      </w:r>
      <w:r>
        <w:t>Corentin</w:t>
      </w:r>
    </w:p>
  </w:comment>
  <w:comment w:id="112" w:author="Kelsch, Wolfgang [2]" w:date="2025-06-23T17:53:00Z" w:initials="KW">
    <w:p w14:paraId="339E0D90" w14:textId="13305840" w:rsidR="00343CE1" w:rsidRDefault="00343CE1">
      <w:pPr>
        <w:pStyle w:val="CommentText"/>
      </w:pPr>
      <w:r>
        <w:rPr>
          <w:rStyle w:val="CommentReference"/>
        </w:rPr>
        <w:annotationRef/>
      </w:r>
      <w:r>
        <w:t xml:space="preserve">Replace the </w:t>
      </w:r>
      <w:proofErr w:type="spellStart"/>
      <w:r>
        <w:t>david</w:t>
      </w:r>
      <w:proofErr w:type="spellEnd"/>
      <w:r>
        <w:t xml:space="preserve"> score with rank distribution</w:t>
      </w:r>
    </w:p>
    <w:p w14:paraId="40B64439" w14:textId="77777777" w:rsidR="00343CE1" w:rsidRDefault="00343CE1">
      <w:pPr>
        <w:pStyle w:val="CommentText"/>
      </w:pPr>
    </w:p>
  </w:comment>
  <w:comment w:id="111" w:author="Kelsch, Wolfgang [2]" w:date="2025-06-23T17:52:00Z" w:initials="KW">
    <w:p w14:paraId="15FB0532" w14:textId="5049A078" w:rsidR="00343CE1" w:rsidRDefault="00343CE1">
      <w:pPr>
        <w:pStyle w:val="CommentText"/>
      </w:pPr>
      <w:r>
        <w:rPr>
          <w:rStyle w:val="CommentReference"/>
        </w:rPr>
        <w:annotationRef/>
      </w:r>
      <w:r>
        <w:t>Replace m by distribution plot comparing mutants and WT for their fraction of outgoing chasing.</w:t>
      </w:r>
    </w:p>
  </w:comment>
  <w:comment w:id="110" w:author="Kelsch, Wolfgang [2]" w:date="2025-06-23T17:51:00Z" w:initials="KW">
    <w:p w14:paraId="1EB843DE" w14:textId="65D776F2" w:rsidR="00343CE1" w:rsidRDefault="00343CE1">
      <w:pPr>
        <w:pStyle w:val="CommentText"/>
      </w:pPr>
      <w:r>
        <w:rPr>
          <w:rStyle w:val="CommentReference"/>
        </w:rPr>
        <w:annotationRef/>
      </w:r>
      <w:r>
        <w:t>Replace d by RC chasing fraction outgoing. Ingoing fractions go to the supplement.</w:t>
      </w:r>
    </w:p>
  </w:comment>
  <w:comment w:id="109" w:author="Reinwald,Jonathan" w:date="2025-06-23T14:51:00Z" w:initials="R">
    <w:p w14:paraId="6512E23B" w14:textId="77777777" w:rsidR="008417FD" w:rsidRDefault="008417FD">
      <w:pPr>
        <w:pStyle w:val="CommentText"/>
      </w:pPr>
      <w:r>
        <w:rPr>
          <w:rStyle w:val="CommentReference"/>
        </w:rPr>
        <w:annotationRef/>
      </w:r>
      <w:r>
        <w:t>Only use e) and describe it in the results more clearly.</w:t>
      </w:r>
    </w:p>
    <w:p w14:paraId="71BA68FF" w14:textId="3FD44BB9" w:rsidR="008417FD" w:rsidRDefault="008417FD">
      <w:pPr>
        <w:pStyle w:val="CommentText"/>
      </w:pPr>
    </w:p>
    <w:p w14:paraId="4E69CC47" w14:textId="10C12EF6" w:rsidR="00D6593E" w:rsidRDefault="00D6593E">
      <w:pPr>
        <w:pStyle w:val="CommentText"/>
      </w:pPr>
      <w:r>
        <w:t xml:space="preserve">@Corentin: Could you please check for b and d the tube/chasing rank for the animals that are once member of the RC, but not in the current round from which the data is coming. </w:t>
      </w:r>
    </w:p>
    <w:p w14:paraId="5E3353F4" w14:textId="7228A781" w:rsidR="00D6593E" w:rsidRDefault="00D6593E">
      <w:pPr>
        <w:pStyle w:val="CommentText"/>
      </w:pPr>
    </w:p>
    <w:p w14:paraId="1CAF0756" w14:textId="3747ADFC" w:rsidR="00D6593E" w:rsidRDefault="00D6593E">
      <w:pPr>
        <w:pStyle w:val="CommentText"/>
      </w:pPr>
      <w:r>
        <w:t>Please also change the colors for the “observation” line in h/j in contrast to n</w:t>
      </w:r>
    </w:p>
  </w:comment>
  <w:comment w:id="116" w:author="Kelsch, Wolfgang" w:date="2025-05-29T18:18:00Z" w:initials="KW">
    <w:p w14:paraId="41365A6A" w14:textId="57C2ECB1" w:rsidR="0015041B" w:rsidRDefault="0015041B">
      <w:pPr>
        <w:pStyle w:val="CommentText"/>
      </w:pPr>
      <w:r>
        <w:rPr>
          <w:rStyle w:val="CommentReference"/>
        </w:rPr>
        <w:annotationRef/>
      </w:r>
      <w:r>
        <w:t xml:space="preserve">Add there reference to other </w:t>
      </w:r>
      <w:proofErr w:type="spellStart"/>
      <w:r>
        <w:t>NoSeMaze</w:t>
      </w:r>
      <w:proofErr w:type="spellEnd"/>
      <w:r>
        <w:t xml:space="preserv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48D100" w15:done="0"/>
  <w15:commentEx w15:paraId="5786D885" w15:done="0"/>
  <w15:commentEx w15:paraId="5DC100F2" w15:done="0"/>
  <w15:commentEx w15:paraId="7AADA9CE" w15:done="0"/>
  <w15:commentEx w15:paraId="7358387F" w15:done="0"/>
  <w15:commentEx w15:paraId="1A7C594C" w15:done="0"/>
  <w15:commentEx w15:paraId="0AAD6A56" w15:done="0"/>
  <w15:commentEx w15:paraId="39D50C21" w15:done="0"/>
  <w15:commentEx w15:paraId="3D3F323E" w15:done="0"/>
  <w15:commentEx w15:paraId="3C774FB6" w15:done="0"/>
  <w15:commentEx w15:paraId="4839D521" w15:done="0"/>
  <w15:commentEx w15:paraId="2329860C" w15:done="0"/>
  <w15:commentEx w15:paraId="5B46D7D9" w15:done="0"/>
  <w15:commentEx w15:paraId="584EE6C0" w15:done="0"/>
  <w15:commentEx w15:paraId="35038919" w15:done="0"/>
  <w15:commentEx w15:paraId="6C4EFCAB" w15:done="0"/>
  <w15:commentEx w15:paraId="023DBE22" w15:done="0"/>
  <w15:commentEx w15:paraId="190DF7B4" w15:done="0"/>
  <w15:commentEx w15:paraId="4DD07882" w15:done="0"/>
  <w15:commentEx w15:paraId="30B27625" w15:done="0"/>
  <w15:commentEx w15:paraId="31A7E5B4" w15:done="0"/>
  <w15:commentEx w15:paraId="40B64439" w15:done="0"/>
  <w15:commentEx w15:paraId="15FB0532" w15:done="0"/>
  <w15:commentEx w15:paraId="1EB843DE" w15:done="0"/>
  <w15:commentEx w15:paraId="1CAF0756" w15:done="0"/>
  <w15:commentEx w15:paraId="41365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015008" w16cex:dateUtc="2025-06-21T13:36:00Z"/>
  <w16cex:commentExtensible w16cex:durableId="2C014FFA" w16cex:dateUtc="2025-06-21T13:36:00Z"/>
  <w16cex:commentExtensible w16cex:durableId="2C015CBD" w16cex:dateUtc="2025-06-21T14:30:00Z"/>
  <w16cex:commentExtensible w16cex:durableId="2C016EAF" w16cex:dateUtc="2025-06-21T15:47:00Z"/>
  <w16cex:commentExtensible w16cex:durableId="2BE32393" w16cex:dateUtc="2025-05-29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48D100" w16cid:durableId="2BFEB381"/>
  <w16cid:commentId w16cid:paraId="5786D885" w16cid:durableId="2BFEB382"/>
  <w16cid:commentId w16cid:paraId="5DC100F2" w16cid:durableId="2BFEB387"/>
  <w16cid:commentId w16cid:paraId="7AADA9CE" w16cid:durableId="2BFEB388"/>
  <w16cid:commentId w16cid:paraId="7358387F" w16cid:durableId="2BFEB389"/>
  <w16cid:commentId w16cid:paraId="1A7C594C" w16cid:durableId="2BFEB38A"/>
  <w16cid:commentId w16cid:paraId="0AAD6A56" w16cid:durableId="2BFEB38B"/>
  <w16cid:commentId w16cid:paraId="39D50C21" w16cid:durableId="2BFEB38C"/>
  <w16cid:commentId w16cid:paraId="3D3F323E" w16cid:durableId="2BFEB38D"/>
  <w16cid:commentId w16cid:paraId="3C774FB6" w16cid:durableId="2BFEB38E"/>
  <w16cid:commentId w16cid:paraId="4839D521" w16cid:durableId="2BFEB38F"/>
  <w16cid:commentId w16cid:paraId="2329860C" w16cid:durableId="2C015008"/>
  <w16cid:commentId w16cid:paraId="5B46D7D9" w16cid:durableId="2C014FFA"/>
  <w16cid:commentId w16cid:paraId="1F30296F" w16cid:durableId="2C013D05"/>
  <w16cid:commentId w16cid:paraId="023DBE22" w16cid:durableId="2C015CBD"/>
  <w16cid:commentId w16cid:paraId="190DF7B4" w16cid:durableId="2C016EAF"/>
  <w16cid:commentId w16cid:paraId="4DD07882" w16cid:durableId="2BFEB390"/>
  <w16cid:commentId w16cid:paraId="41365A6A" w16cid:durableId="2BE3239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0113CB"/>
    <w:multiLevelType w:val="multilevel"/>
    <w:tmpl w:val="1932E114"/>
    <w:styleLink w:val="WWNum2"/>
    <w:lvl w:ilvl="0">
      <w:start w:val="1"/>
      <w:numFmt w:val="decimal"/>
      <w:lvlText w:val="%1."/>
      <w:lvlJc w:val="left"/>
      <w:pPr>
        <w:ind w:left="360" w:hanging="360"/>
      </w:pPr>
      <w:rPr>
        <w:b w:val="0"/>
        <w:sz w:val="14"/>
        <w:szCs w:val="14"/>
      </w:rPr>
    </w:lvl>
    <w:lvl w:ilvl="1">
      <w:start w:val="1"/>
      <w:numFmt w:val="lowerLetter"/>
      <w:lvlText w:val="%2."/>
      <w:lvlJc w:val="left"/>
      <w:pPr>
        <w:ind w:left="1080" w:hanging="360"/>
      </w:pPr>
      <w:rPr>
        <w:b/>
        <w:sz w:val="14"/>
        <w:szCs w:val="14"/>
      </w:rPr>
    </w:lvl>
    <w:lvl w:ilvl="2">
      <w:start w:val="1"/>
      <w:numFmt w:val="lowerRoman"/>
      <w:lvlText w:val="%1.%2.%3."/>
      <w:lvlJc w:val="right"/>
      <w:pPr>
        <w:ind w:left="1881" w:hanging="180"/>
      </w:pPr>
      <w:rPr>
        <w:color w:val="0070C0"/>
      </w:rPr>
    </w:lvl>
    <w:lvl w:ilvl="3">
      <w:start w:val="1"/>
      <w:numFmt w:val="decimal"/>
      <w:lvlText w:val="%1.%2.%3.%4."/>
      <w:lvlJc w:val="left"/>
      <w:pPr>
        <w:ind w:left="2520" w:hanging="360"/>
      </w:pPr>
    </w:lvl>
    <w:lvl w:ilvl="4">
      <w:start w:val="1"/>
      <w:numFmt w:val="lowerLetter"/>
      <w:lvlText w:val="%1.%2.%3.%4.%5."/>
      <w:lvlJc w:val="left"/>
      <w:pPr>
        <w:ind w:left="3240" w:hanging="360"/>
      </w:pPr>
    </w:lvl>
    <w:lvl w:ilvl="5">
      <w:start w:val="1"/>
      <w:numFmt w:val="lowerRoman"/>
      <w:lvlText w:val="%1.%2.%3.%4.%5.%6."/>
      <w:lvlJc w:val="right"/>
      <w:pPr>
        <w:ind w:left="3960" w:hanging="180"/>
      </w:pPr>
    </w:lvl>
    <w:lvl w:ilvl="6">
      <w:start w:val="1"/>
      <w:numFmt w:val="decimal"/>
      <w:lvlText w:val="%1.%2.%3.%4.%5.%6.%7."/>
      <w:lvlJc w:val="left"/>
      <w:pPr>
        <w:ind w:left="4680" w:hanging="360"/>
      </w:pPr>
    </w:lvl>
    <w:lvl w:ilvl="7">
      <w:start w:val="1"/>
      <w:numFmt w:val="lowerLetter"/>
      <w:lvlText w:val="%1.%2.%3.%4.%5.%6.%7.%8."/>
      <w:lvlJc w:val="left"/>
      <w:pPr>
        <w:ind w:left="5400" w:hanging="360"/>
      </w:pPr>
    </w:lvl>
    <w:lvl w:ilvl="8">
      <w:start w:val="1"/>
      <w:numFmt w:val="lowerRoman"/>
      <w:lvlText w:val="%1.%2.%3.%4.%5.%6.%7.%8.%9."/>
      <w:lvlJc w:val="right"/>
      <w:pPr>
        <w:ind w:left="6120" w:hanging="180"/>
      </w:pPr>
    </w:lvl>
  </w:abstractNum>
  <w:abstractNum w:abstractNumId="10" w15:restartNumberingAfterBreak="0">
    <w:nsid w:val="186F1D02"/>
    <w:multiLevelType w:val="hybridMultilevel"/>
    <w:tmpl w:val="2398E214"/>
    <w:lvl w:ilvl="0" w:tplc="A7FC081A">
      <w:start w:val="2"/>
      <w:numFmt w:val="bullet"/>
      <w:lvlText w:val=""/>
      <w:lvlJc w:val="left"/>
      <w:pPr>
        <w:ind w:left="720" w:hanging="360"/>
      </w:pPr>
      <w:rPr>
        <w:rFonts w:ascii="Wingdings" w:eastAsiaTheme="minorEastAsia" w:hAnsi="Wingdings" w:cstheme="maj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491645D"/>
    <w:multiLevelType w:val="hybridMultilevel"/>
    <w:tmpl w:val="43CC6A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1"/>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nwald,Jonathan">
    <w15:presenceInfo w15:providerId="AD" w15:userId="S-1-5-21-1056371450-1050986535-570443286-13784"/>
  </w15:person>
  <w15:person w15:author="Kelsch, Wolfgang">
    <w15:presenceInfo w15:providerId="AD" w15:userId="S::wokelsch@Uni-Mainz.De::189927eb-f7e5-4030-a449-45c7d4d13696"/>
  </w15:person>
  <w15:person w15:author="Kelsch, Wolfgang [2]">
    <w15:presenceInfo w15:providerId="None" w15:userId="Kelsch, Wolfg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trackRevisions/>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166F0"/>
    <w:rsid w:val="00034616"/>
    <w:rsid w:val="00041C5D"/>
    <w:rsid w:val="00050D74"/>
    <w:rsid w:val="0006063C"/>
    <w:rsid w:val="00096FA2"/>
    <w:rsid w:val="000C4041"/>
    <w:rsid w:val="000C61FE"/>
    <w:rsid w:val="000F1B84"/>
    <w:rsid w:val="00117A16"/>
    <w:rsid w:val="00145D1B"/>
    <w:rsid w:val="0015041B"/>
    <w:rsid w:val="0015074B"/>
    <w:rsid w:val="00163936"/>
    <w:rsid w:val="00170A65"/>
    <w:rsid w:val="00171A84"/>
    <w:rsid w:val="001868CE"/>
    <w:rsid w:val="001B2A26"/>
    <w:rsid w:val="001B4C97"/>
    <w:rsid w:val="001F2B79"/>
    <w:rsid w:val="001F540B"/>
    <w:rsid w:val="001F6FBB"/>
    <w:rsid w:val="00213E0D"/>
    <w:rsid w:val="0022055B"/>
    <w:rsid w:val="00221E9B"/>
    <w:rsid w:val="00230CA8"/>
    <w:rsid w:val="002370F9"/>
    <w:rsid w:val="002445BD"/>
    <w:rsid w:val="00254535"/>
    <w:rsid w:val="00267DAA"/>
    <w:rsid w:val="002814B0"/>
    <w:rsid w:val="0029639D"/>
    <w:rsid w:val="00306303"/>
    <w:rsid w:val="003226F0"/>
    <w:rsid w:val="00326F90"/>
    <w:rsid w:val="00332044"/>
    <w:rsid w:val="00343CE1"/>
    <w:rsid w:val="003466DC"/>
    <w:rsid w:val="00350A1E"/>
    <w:rsid w:val="003526D4"/>
    <w:rsid w:val="003552BD"/>
    <w:rsid w:val="003658E2"/>
    <w:rsid w:val="00367DE8"/>
    <w:rsid w:val="00384609"/>
    <w:rsid w:val="003A36E2"/>
    <w:rsid w:val="003C5A31"/>
    <w:rsid w:val="003C79E7"/>
    <w:rsid w:val="003E3D4D"/>
    <w:rsid w:val="00404765"/>
    <w:rsid w:val="00422044"/>
    <w:rsid w:val="00451357"/>
    <w:rsid w:val="004865F9"/>
    <w:rsid w:val="004A189C"/>
    <w:rsid w:val="004F3FC3"/>
    <w:rsid w:val="00543CB1"/>
    <w:rsid w:val="005661E2"/>
    <w:rsid w:val="00574E23"/>
    <w:rsid w:val="00575A20"/>
    <w:rsid w:val="005D78D6"/>
    <w:rsid w:val="00604F61"/>
    <w:rsid w:val="006069B6"/>
    <w:rsid w:val="00616BDF"/>
    <w:rsid w:val="006264D9"/>
    <w:rsid w:val="00630975"/>
    <w:rsid w:val="00652247"/>
    <w:rsid w:val="006659A3"/>
    <w:rsid w:val="006941C8"/>
    <w:rsid w:val="00694A98"/>
    <w:rsid w:val="006B453D"/>
    <w:rsid w:val="006C0C4B"/>
    <w:rsid w:val="006D1C21"/>
    <w:rsid w:val="0071466F"/>
    <w:rsid w:val="007224F5"/>
    <w:rsid w:val="007C11A4"/>
    <w:rsid w:val="00812CAE"/>
    <w:rsid w:val="008417FD"/>
    <w:rsid w:val="00851685"/>
    <w:rsid w:val="008B2382"/>
    <w:rsid w:val="008B7218"/>
    <w:rsid w:val="008C1013"/>
    <w:rsid w:val="009500D9"/>
    <w:rsid w:val="00977E60"/>
    <w:rsid w:val="009D56B4"/>
    <w:rsid w:val="009F67E5"/>
    <w:rsid w:val="00A2427A"/>
    <w:rsid w:val="00A50F72"/>
    <w:rsid w:val="00A61AAF"/>
    <w:rsid w:val="00A84273"/>
    <w:rsid w:val="00A85DD2"/>
    <w:rsid w:val="00AA1D8D"/>
    <w:rsid w:val="00AD46C9"/>
    <w:rsid w:val="00AD6CE6"/>
    <w:rsid w:val="00AF7315"/>
    <w:rsid w:val="00B36585"/>
    <w:rsid w:val="00B47730"/>
    <w:rsid w:val="00B50434"/>
    <w:rsid w:val="00B704A0"/>
    <w:rsid w:val="00B72007"/>
    <w:rsid w:val="00BD4FD0"/>
    <w:rsid w:val="00BE35B5"/>
    <w:rsid w:val="00BE3D89"/>
    <w:rsid w:val="00BE3FB8"/>
    <w:rsid w:val="00BF5995"/>
    <w:rsid w:val="00C01657"/>
    <w:rsid w:val="00C127DE"/>
    <w:rsid w:val="00C213B4"/>
    <w:rsid w:val="00C220B0"/>
    <w:rsid w:val="00C50D68"/>
    <w:rsid w:val="00C805F9"/>
    <w:rsid w:val="00C95B80"/>
    <w:rsid w:val="00C96003"/>
    <w:rsid w:val="00CB0664"/>
    <w:rsid w:val="00CD147C"/>
    <w:rsid w:val="00CF15E6"/>
    <w:rsid w:val="00D172D7"/>
    <w:rsid w:val="00D40FD8"/>
    <w:rsid w:val="00D54C0A"/>
    <w:rsid w:val="00D6593E"/>
    <w:rsid w:val="00D7087E"/>
    <w:rsid w:val="00D7724A"/>
    <w:rsid w:val="00DD086A"/>
    <w:rsid w:val="00DE616A"/>
    <w:rsid w:val="00E13C69"/>
    <w:rsid w:val="00E13C9A"/>
    <w:rsid w:val="00E20ECE"/>
    <w:rsid w:val="00E57F0D"/>
    <w:rsid w:val="00EB5E5A"/>
    <w:rsid w:val="00F21667"/>
    <w:rsid w:val="00F21ACE"/>
    <w:rsid w:val="00F463FC"/>
    <w:rsid w:val="00F47DFC"/>
    <w:rsid w:val="00F92034"/>
    <w:rsid w:val="00FC2AAC"/>
    <w:rsid w:val="00FC42AB"/>
    <w:rsid w:val="00FC693F"/>
    <w:rsid w:val="00FD7CB0"/>
    <w:rsid w:val="00FF2A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064F0B"/>
  <w14:defaultImageDpi w14:val="300"/>
  <w15:docId w15:val="{9045B558-7DE7-4FF9-A55C-9E3FF8BEC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ibliography">
    <w:name w:val="Bibliography"/>
    <w:basedOn w:val="Normal"/>
    <w:next w:val="Normal"/>
    <w:uiPriority w:val="37"/>
    <w:unhideWhenUsed/>
    <w:rsid w:val="00AF7315"/>
    <w:pPr>
      <w:tabs>
        <w:tab w:val="left" w:pos="504"/>
      </w:tabs>
      <w:spacing w:after="0" w:line="240" w:lineRule="auto"/>
      <w:ind w:left="504" w:hanging="504"/>
    </w:pPr>
  </w:style>
  <w:style w:type="character" w:styleId="CommentReference">
    <w:name w:val="annotation reference"/>
    <w:basedOn w:val="DefaultParagraphFont"/>
    <w:unhideWhenUsed/>
    <w:rsid w:val="0015041B"/>
    <w:rPr>
      <w:sz w:val="16"/>
      <w:szCs w:val="16"/>
    </w:rPr>
  </w:style>
  <w:style w:type="paragraph" w:styleId="CommentText">
    <w:name w:val="annotation text"/>
    <w:basedOn w:val="Normal"/>
    <w:link w:val="CommentTextChar"/>
    <w:unhideWhenUsed/>
    <w:rsid w:val="0015041B"/>
    <w:pPr>
      <w:spacing w:line="240" w:lineRule="auto"/>
    </w:pPr>
    <w:rPr>
      <w:sz w:val="20"/>
      <w:szCs w:val="20"/>
    </w:rPr>
  </w:style>
  <w:style w:type="character" w:customStyle="1" w:styleId="CommentTextChar">
    <w:name w:val="Comment Text Char"/>
    <w:basedOn w:val="DefaultParagraphFont"/>
    <w:link w:val="CommentText"/>
    <w:rsid w:val="001504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5041B"/>
    <w:rPr>
      <w:b/>
      <w:bCs/>
    </w:rPr>
  </w:style>
  <w:style w:type="character" w:customStyle="1" w:styleId="CommentSubjectChar">
    <w:name w:val="Comment Subject Char"/>
    <w:basedOn w:val="CommentTextChar"/>
    <w:link w:val="CommentSubject"/>
    <w:uiPriority w:val="99"/>
    <w:semiHidden/>
    <w:rsid w:val="0015041B"/>
    <w:rPr>
      <w:rFonts w:ascii="Times New Roman" w:hAnsi="Times New Roman"/>
      <w:b/>
      <w:bCs/>
      <w:sz w:val="20"/>
      <w:szCs w:val="20"/>
    </w:rPr>
  </w:style>
  <w:style w:type="paragraph" w:styleId="NormalWeb">
    <w:name w:val="Normal (Web)"/>
    <w:basedOn w:val="Normal"/>
    <w:rsid w:val="00B36585"/>
    <w:pPr>
      <w:widowControl w:val="0"/>
      <w:suppressAutoHyphens/>
      <w:autoSpaceDN w:val="0"/>
      <w:spacing w:before="100" w:after="100" w:line="240" w:lineRule="auto"/>
      <w:textAlignment w:val="baseline"/>
    </w:pPr>
    <w:rPr>
      <w:rFonts w:eastAsia="Times New Roman" w:cs="Times New Roman"/>
      <w:kern w:val="3"/>
      <w:szCs w:val="24"/>
      <w:lang w:val="de-DE" w:eastAsia="de-DE"/>
    </w:rPr>
  </w:style>
  <w:style w:type="paragraph" w:styleId="BalloonText">
    <w:name w:val="Balloon Text"/>
    <w:basedOn w:val="Normal"/>
    <w:link w:val="BalloonTextChar"/>
    <w:uiPriority w:val="99"/>
    <w:semiHidden/>
    <w:unhideWhenUsed/>
    <w:rsid w:val="003C5A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A31"/>
    <w:rPr>
      <w:rFonts w:ascii="Segoe UI" w:hAnsi="Segoe UI" w:cs="Segoe UI"/>
      <w:sz w:val="18"/>
      <w:szCs w:val="18"/>
    </w:rPr>
  </w:style>
  <w:style w:type="character" w:styleId="Hyperlink">
    <w:name w:val="Hyperlink"/>
    <w:basedOn w:val="DefaultParagraphFont"/>
    <w:uiPriority w:val="99"/>
    <w:unhideWhenUsed/>
    <w:rsid w:val="00170A65"/>
    <w:rPr>
      <w:color w:val="0000FF" w:themeColor="hyperlink"/>
      <w:u w:val="single"/>
    </w:rPr>
  </w:style>
  <w:style w:type="character" w:customStyle="1" w:styleId="NichtaufgelsteErwhnung1">
    <w:name w:val="Nicht aufgelöste Erwähnung1"/>
    <w:basedOn w:val="DefaultParagraphFont"/>
    <w:uiPriority w:val="99"/>
    <w:semiHidden/>
    <w:unhideWhenUsed/>
    <w:rsid w:val="00170A65"/>
    <w:rPr>
      <w:color w:val="605E5C"/>
      <w:shd w:val="clear" w:color="auto" w:fill="E1DFDD"/>
    </w:rPr>
  </w:style>
  <w:style w:type="numbering" w:customStyle="1" w:styleId="WWNum2">
    <w:name w:val="WWNum2"/>
    <w:basedOn w:val="NoList"/>
    <w:rsid w:val="00170A65"/>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42893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98/rsbl.2004.0225"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mailto:wokelsch@uni-mainz.de"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25C46B-C07B-420A-BD54-A9EF08D29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18275</Words>
  <Characters>115137</Characters>
  <Application>Microsoft Office Word</Application>
  <DocSecurity>0</DocSecurity>
  <Lines>959</Lines>
  <Paragraphs>266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133146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Kelsch, Wolfgang</cp:lastModifiedBy>
  <cp:revision>2</cp:revision>
  <cp:lastPrinted>2025-06-13T15:46:00Z</cp:lastPrinted>
  <dcterms:created xsi:type="dcterms:W3CDTF">2025-06-24T09:27:00Z</dcterms:created>
  <dcterms:modified xsi:type="dcterms:W3CDTF">2025-06-24T09:27:00Z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id="zw4SpPAb"/&gt;&lt;style id="http://www.zotero.org/styles/molecular-psychiatry"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